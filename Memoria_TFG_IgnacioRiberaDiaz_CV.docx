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81455354"/>
        <w:docPartObj>
          <w:docPartGallery w:val="Cover Pages"/>
          <w:docPartUnique/>
        </w:docPartObj>
      </w:sdtPr>
      <w:sdtContent>
        <w:p w14:paraId="12157359" w14:textId="304DED02" w:rsidR="009F4A23" w:rsidRDefault="009F4A23">
          <w:pPr>
            <w:widowControl w:val="0"/>
            <w:autoSpaceDE w:val="0"/>
            <w:autoSpaceDN w:val="0"/>
            <w:adjustRightInd w:val="0"/>
            <w:spacing w:after="0" w:line="653" w:lineRule="exact"/>
            <w:jc w:val="center"/>
            <w:rPr>
              <w:ins w:id="0" w:author="Ignacio Ribera Diaz" w:date="2018-09-14T01:28:00Z"/>
              <w:rFonts w:ascii="Arial" w:hAnsi="Arial" w:cs="Arial"/>
              <w:color w:val="D0CD65"/>
              <w:w w:val="101"/>
              <w:sz w:val="48"/>
              <w:szCs w:val="48"/>
            </w:rPr>
            <w:pPrChange w:id="1" w:author="Ignacio Ribera Diaz" w:date="2018-09-14T01:35:00Z">
              <w:pPr>
                <w:widowControl w:val="0"/>
                <w:autoSpaceDE w:val="0"/>
                <w:autoSpaceDN w:val="0"/>
                <w:adjustRightInd w:val="0"/>
                <w:spacing w:after="78" w:line="480" w:lineRule="exact"/>
                <w:ind w:left="3820"/>
              </w:pPr>
            </w:pPrChange>
          </w:pPr>
          <w:ins w:id="2" w:author="Ignacio Ribera Diaz" w:date="2018-09-14T01:28:00Z">
            <w:r>
              <w:rPr>
                <w:noProof/>
              </w:rPr>
              <w:drawing>
                <wp:anchor distT="0" distB="0" distL="114300" distR="114300" simplePos="0" relativeHeight="251664384" behindDoc="1" locked="0" layoutInCell="0" allowOverlap="1" wp14:anchorId="7C329E38" wp14:editId="2F3CA534">
                  <wp:simplePos x="0" y="0"/>
                  <wp:positionH relativeFrom="page">
                    <wp:posOffset>1188085</wp:posOffset>
                  </wp:positionH>
                  <wp:positionV relativeFrom="page">
                    <wp:posOffset>4035425</wp:posOffset>
                  </wp:positionV>
                  <wp:extent cx="5397500" cy="3924300"/>
                  <wp:effectExtent l="0" t="0" r="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7500" cy="3924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1" locked="0" layoutInCell="1" allowOverlap="1" wp14:anchorId="3CECC274" wp14:editId="7A32888F">
                      <wp:simplePos x="0" y="0"/>
                      <wp:positionH relativeFrom="page">
                        <wp:posOffset>0</wp:posOffset>
                      </wp:positionH>
                      <wp:positionV relativeFrom="page">
                        <wp:posOffset>0</wp:posOffset>
                      </wp:positionV>
                      <wp:extent cx="7626350" cy="1943100"/>
                      <wp:effectExtent l="0" t="0" r="0" b="0"/>
                      <wp:wrapNone/>
                      <wp:docPr id="31" name="Forma libre: forma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6350" cy="1943100"/>
                              </a:xfrm>
                              <a:custGeom>
                                <a:avLst/>
                                <a:gdLst>
                                  <a:gd name="T0" fmla="*/ 0 w 12010"/>
                                  <a:gd name="T1" fmla="*/ 3060 h 3060"/>
                                  <a:gd name="T2" fmla="*/ 12010 w 12010"/>
                                  <a:gd name="T3" fmla="*/ 3060 h 3060"/>
                                  <a:gd name="T4" fmla="*/ 12010 w 12010"/>
                                  <a:gd name="T5" fmla="*/ 0 h 3060"/>
                                  <a:gd name="T6" fmla="*/ 0 w 12010"/>
                                  <a:gd name="T7" fmla="*/ 0 h 3060"/>
                                </a:gdLst>
                                <a:ahLst/>
                                <a:cxnLst>
                                  <a:cxn ang="0">
                                    <a:pos x="T0" y="T1"/>
                                  </a:cxn>
                                  <a:cxn ang="0">
                                    <a:pos x="T2" y="T3"/>
                                  </a:cxn>
                                  <a:cxn ang="0">
                                    <a:pos x="T4" y="T5"/>
                                  </a:cxn>
                                  <a:cxn ang="0">
                                    <a:pos x="T6" y="T7"/>
                                  </a:cxn>
                                </a:cxnLst>
                                <a:rect l="0" t="0" r="r" b="b"/>
                                <a:pathLst>
                                  <a:path w="12010" h="3060">
                                    <a:moveTo>
                                      <a:pt x="0" y="3060"/>
                                    </a:moveTo>
                                    <a:lnTo>
                                      <a:pt x="12010" y="3060"/>
                                    </a:lnTo>
                                    <a:lnTo>
                                      <a:pt x="12010" y="0"/>
                                    </a:lnTo>
                                    <a:lnTo>
                                      <a:pt x="0" y="0"/>
                                    </a:lnTo>
                                    <a:close/>
                                  </a:path>
                                </a:pathLst>
                              </a:custGeom>
                              <a:solidFill>
                                <a:srgbClr val="9876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0CAD4" id="Forma libre: forma 31" o:spid="_x0000_s1026" style="position:absolute;margin-left:0;margin-top:0;width:600.5pt;height:153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10,3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" path="m,3060r12010,l12010,,,,,3060xe" fillcolor="#987634" stroked="f">
                      <v:path arrowok="t" o:connecttype="custom" o:connectlocs="0,1943100;7626350,1943100;7626350,0;0,0" o:connectangles="0,0,0,0"/>
                      <w10:wrap anchorx="page" anchory="page"/>
                    </v:shape>
                  </w:pict>
                </mc:Fallback>
              </mc:AlternateContent>
            </w:r>
            <w:r>
              <w:rPr>
                <w:noProof/>
              </w:rPr>
              <mc:AlternateContent>
                <mc:Choice Requires="wps">
                  <w:drawing>
                    <wp:anchor distT="0" distB="0" distL="114300" distR="114300" simplePos="0" relativeHeight="251666432" behindDoc="1" locked="0" layoutInCell="1" allowOverlap="1" wp14:anchorId="61ECBC92" wp14:editId="2924245D">
                      <wp:simplePos x="0" y="0"/>
                      <wp:positionH relativeFrom="page">
                        <wp:posOffset>-6350</wp:posOffset>
                      </wp:positionH>
                      <wp:positionV relativeFrom="page">
                        <wp:posOffset>0</wp:posOffset>
                      </wp:positionV>
                      <wp:extent cx="7632700" cy="1943100"/>
                      <wp:effectExtent l="0" t="0" r="0" b="0"/>
                      <wp:wrapNone/>
                      <wp:docPr id="16" name="Forma libre: forma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32700" cy="1943100"/>
                              </a:xfrm>
                              <a:custGeom>
                                <a:avLst/>
                                <a:gdLst>
                                  <a:gd name="T0" fmla="*/ 0 w 12019"/>
                                  <a:gd name="T1" fmla="*/ 3060 h 3060"/>
                                  <a:gd name="T2" fmla="*/ 12019 w 12019"/>
                                  <a:gd name="T3" fmla="*/ 3060 h 3060"/>
                                  <a:gd name="T4" fmla="*/ 12019 w 12019"/>
                                  <a:gd name="T5" fmla="*/ 0 h 3060"/>
                                  <a:gd name="T6" fmla="*/ 0 w 12019"/>
                                  <a:gd name="T7" fmla="*/ 0 h 3060"/>
                                </a:gdLst>
                                <a:ahLst/>
                                <a:cxnLst>
                                  <a:cxn ang="0">
                                    <a:pos x="T0" y="T1"/>
                                  </a:cxn>
                                  <a:cxn ang="0">
                                    <a:pos x="T2" y="T3"/>
                                  </a:cxn>
                                  <a:cxn ang="0">
                                    <a:pos x="T4" y="T5"/>
                                  </a:cxn>
                                  <a:cxn ang="0">
                                    <a:pos x="T6" y="T7"/>
                                  </a:cxn>
                                </a:cxnLst>
                                <a:rect l="0" t="0" r="r" b="b"/>
                                <a:pathLst>
                                  <a:path w="12019" h="3060">
                                    <a:moveTo>
                                      <a:pt x="0" y="3060"/>
                                    </a:moveTo>
                                    <a:lnTo>
                                      <a:pt x="12019" y="3060"/>
                                    </a:lnTo>
                                    <a:lnTo>
                                      <a:pt x="12019" y="0"/>
                                    </a:lnTo>
                                    <a:lnTo>
                                      <a:pt x="0"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1453B8" id="Forma libre: forma 16" o:spid="_x0000_s1026" style="position:absolute;margin-left:-.5pt;margin-top:0;width:601pt;height:153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19,3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" path="m,3060r12019,l12019,,,,,3060xe" filled="f">
                      <v:path arrowok="t" o:connecttype="custom" o:connectlocs="0,1943100;7632700,1943100;7632700,0;0,0" o:connectangles="0,0,0,0"/>
                      <w10:wrap anchorx="page" anchory="page"/>
                    </v:shape>
                  </w:pict>
                </mc:Fallback>
              </mc:AlternateContent>
            </w:r>
            <w:r>
              <w:rPr>
                <w:rFonts w:ascii="Arial" w:hAnsi="Arial" w:cs="Arial"/>
                <w:color w:val="D0CD65"/>
                <w:w w:val="101"/>
                <w:sz w:val="48"/>
                <w:szCs w:val="48"/>
              </w:rPr>
              <w:t>Universidad de Alcalá</w:t>
            </w:r>
          </w:ins>
        </w:p>
        <w:p w14:paraId="5BF6E616" w14:textId="388A2C9C" w:rsidR="009F4A23" w:rsidRPr="00E23232" w:rsidRDefault="009F4A23">
          <w:pPr>
            <w:widowControl w:val="0"/>
            <w:autoSpaceDE w:val="0"/>
            <w:autoSpaceDN w:val="0"/>
            <w:adjustRightInd w:val="0"/>
            <w:spacing w:after="2473" w:line="480" w:lineRule="exact"/>
            <w:jc w:val="center"/>
            <w:rPr>
              <w:ins w:id="3" w:author="Ignacio Ribera Diaz" w:date="2018-09-14T01:28:00Z"/>
              <w:rFonts w:ascii="Arial" w:hAnsi="Arial" w:cs="Arial"/>
              <w:color w:val="D0CD65"/>
              <w:w w:val="101"/>
              <w:sz w:val="2"/>
              <w:szCs w:val="2"/>
              <w:rPrChange w:id="4" w:author="Ignacio Ribera Diaz" w:date="2018-09-14T01:59:00Z">
                <w:rPr>
                  <w:ins w:id="5" w:author="Ignacio Ribera Diaz" w:date="2018-09-14T01:28:00Z"/>
                  <w:rFonts w:ascii="Arial" w:hAnsi="Arial" w:cs="Arial"/>
                  <w:color w:val="D0CD65"/>
                  <w:w w:val="101"/>
                  <w:sz w:val="48"/>
                  <w:szCs w:val="48"/>
                </w:rPr>
              </w:rPrChange>
            </w:rPr>
            <w:pPrChange w:id="6" w:author="Ignacio Ribera Diaz" w:date="2018-09-14T01:35:00Z">
              <w:pPr>
                <w:widowControl w:val="0"/>
                <w:autoSpaceDE w:val="0"/>
                <w:autoSpaceDN w:val="0"/>
                <w:adjustRightInd w:val="0"/>
                <w:spacing w:after="2473" w:line="480" w:lineRule="exact"/>
                <w:ind w:left="3200"/>
              </w:pPr>
            </w:pPrChange>
          </w:pPr>
          <w:ins w:id="7" w:author="Ignacio Ribera Diaz" w:date="2018-09-14T01:28:00Z">
            <w:r>
              <w:rPr>
                <w:rFonts w:ascii="Arial" w:hAnsi="Arial" w:cs="Arial"/>
                <w:color w:val="D0CD65"/>
                <w:w w:val="101"/>
                <w:sz w:val="48"/>
                <w:szCs w:val="48"/>
              </w:rPr>
              <w:t>Escuela Politécnica Superior</w:t>
            </w:r>
          </w:ins>
        </w:p>
        <w:p w14:paraId="6E55CB59" w14:textId="39F55B4D" w:rsidR="009F4A23" w:rsidRPr="00E23232" w:rsidRDefault="009F4A23" w:rsidP="00F30355">
          <w:pPr>
            <w:widowControl w:val="0"/>
            <w:autoSpaceDE w:val="0"/>
            <w:autoSpaceDN w:val="0"/>
            <w:adjustRightInd w:val="0"/>
            <w:spacing w:after="63" w:line="319" w:lineRule="exact"/>
            <w:jc w:val="center"/>
            <w:rPr>
              <w:ins w:id="8" w:author="Ignacio Ribera Diaz" w:date="2018-09-14T01:37:00Z"/>
              <w:rFonts w:cs="Times New Roman"/>
              <w:color w:val="000000"/>
              <w:sz w:val="2"/>
              <w:szCs w:val="2"/>
              <w:rPrChange w:id="9" w:author="Ignacio Ribera Diaz" w:date="2018-09-14T01:59:00Z">
                <w:rPr>
                  <w:ins w:id="10" w:author="Ignacio Ribera Diaz" w:date="2018-09-14T01:37:00Z"/>
                  <w:rFonts w:cs="Times New Roman"/>
                  <w:color w:val="000000"/>
                  <w:sz w:val="40"/>
                  <w:szCs w:val="40"/>
                </w:rPr>
              </w:rPrChange>
            </w:rPr>
          </w:pPr>
          <w:ins w:id="11" w:author="Ignacio Ribera Diaz" w:date="2018-09-14T01:28:00Z">
            <w:r w:rsidRPr="00F30355">
              <w:rPr>
                <w:rFonts w:cs="Times New Roman"/>
                <w:color w:val="000000"/>
                <w:sz w:val="40"/>
                <w:szCs w:val="40"/>
                <w:rPrChange w:id="12" w:author="Ignacio Ribera Diaz" w:date="2018-09-14T01:39:00Z">
                  <w:rPr>
                    <w:rFonts w:ascii="Times New Roman" w:hAnsi="Times New Roman" w:cs="Times New Roman"/>
                    <w:color w:val="000000"/>
                    <w:sz w:val="32"/>
                    <w:szCs w:val="32"/>
                  </w:rPr>
                </w:rPrChange>
              </w:rPr>
              <w:t xml:space="preserve">Grado en Ingeniería </w:t>
            </w:r>
          </w:ins>
          <w:ins w:id="13" w:author="Ignacio Ribera Diaz" w:date="2018-09-14T01:35:00Z">
            <w:r w:rsidR="00F30355" w:rsidRPr="00F30355">
              <w:rPr>
                <w:rFonts w:cs="Times New Roman"/>
                <w:color w:val="000000"/>
                <w:sz w:val="40"/>
                <w:szCs w:val="40"/>
                <w:rPrChange w:id="14" w:author="Ignacio Ribera Diaz" w:date="2018-09-14T01:39:00Z">
                  <w:rPr>
                    <w:rFonts w:ascii="Times New Roman" w:hAnsi="Times New Roman" w:cs="Times New Roman"/>
                    <w:color w:val="000000"/>
                    <w:sz w:val="32"/>
                    <w:szCs w:val="32"/>
                  </w:rPr>
                </w:rPrChange>
              </w:rPr>
              <w:t>Informática</w:t>
            </w:r>
          </w:ins>
        </w:p>
        <w:p w14:paraId="14BC7536" w14:textId="1CE96319" w:rsidR="00F30355" w:rsidRPr="00E23232" w:rsidRDefault="00F30355" w:rsidP="00F30355">
          <w:pPr>
            <w:widowControl w:val="0"/>
            <w:autoSpaceDE w:val="0"/>
            <w:autoSpaceDN w:val="0"/>
            <w:adjustRightInd w:val="0"/>
            <w:spacing w:after="63" w:line="319" w:lineRule="exact"/>
            <w:jc w:val="center"/>
            <w:rPr>
              <w:ins w:id="15" w:author="Ignacio Ribera Diaz" w:date="2018-09-14T01:37:00Z"/>
              <w:rFonts w:cs="Arial"/>
              <w:color w:val="000000"/>
              <w:sz w:val="2"/>
              <w:szCs w:val="2"/>
              <w:rPrChange w:id="16" w:author="Ignacio Ribera Diaz" w:date="2018-09-14T01:59:00Z">
                <w:rPr>
                  <w:ins w:id="17" w:author="Ignacio Ribera Diaz" w:date="2018-09-14T01:37:00Z"/>
                  <w:rFonts w:cs="Arial"/>
                  <w:color w:val="000000"/>
                  <w:sz w:val="40"/>
                  <w:szCs w:val="40"/>
                </w:rPr>
              </w:rPrChange>
            </w:rPr>
          </w:pPr>
        </w:p>
        <w:p w14:paraId="408B7EB0" w14:textId="42880027" w:rsidR="00F30355" w:rsidRPr="00E23232" w:rsidRDefault="00F30355" w:rsidP="00F30355">
          <w:pPr>
            <w:widowControl w:val="0"/>
            <w:autoSpaceDE w:val="0"/>
            <w:autoSpaceDN w:val="0"/>
            <w:adjustRightInd w:val="0"/>
            <w:spacing w:after="63" w:line="319" w:lineRule="exact"/>
            <w:jc w:val="center"/>
            <w:rPr>
              <w:ins w:id="18" w:author="Ignacio Ribera Diaz" w:date="2018-09-14T01:37:00Z"/>
              <w:rFonts w:cs="Arial"/>
              <w:color w:val="000000"/>
              <w:sz w:val="2"/>
              <w:szCs w:val="2"/>
              <w:rPrChange w:id="19" w:author="Ignacio Ribera Diaz" w:date="2018-09-14T01:59:00Z">
                <w:rPr>
                  <w:ins w:id="20" w:author="Ignacio Ribera Diaz" w:date="2018-09-14T01:37:00Z"/>
                  <w:rFonts w:cs="Arial"/>
                  <w:color w:val="000000"/>
                  <w:sz w:val="40"/>
                  <w:szCs w:val="40"/>
                </w:rPr>
              </w:rPrChange>
            </w:rPr>
          </w:pPr>
        </w:p>
        <w:p w14:paraId="767AA651" w14:textId="5A4B5C92" w:rsidR="00F30355" w:rsidRPr="00E23232" w:rsidRDefault="00F30355" w:rsidP="00F30355">
          <w:pPr>
            <w:widowControl w:val="0"/>
            <w:autoSpaceDE w:val="0"/>
            <w:autoSpaceDN w:val="0"/>
            <w:adjustRightInd w:val="0"/>
            <w:spacing w:after="63" w:line="319" w:lineRule="exact"/>
            <w:jc w:val="center"/>
            <w:rPr>
              <w:ins w:id="21" w:author="Ignacio Ribera Diaz" w:date="2018-09-14T01:37:00Z"/>
              <w:rFonts w:cs="Arial"/>
              <w:color w:val="000000"/>
              <w:sz w:val="2"/>
              <w:szCs w:val="2"/>
              <w:rPrChange w:id="22" w:author="Ignacio Ribera Diaz" w:date="2018-09-14T01:59:00Z">
                <w:rPr>
                  <w:ins w:id="23" w:author="Ignacio Ribera Diaz" w:date="2018-09-14T01:37:00Z"/>
                  <w:rFonts w:cs="Arial"/>
                  <w:color w:val="000000"/>
                  <w:sz w:val="40"/>
                  <w:szCs w:val="40"/>
                </w:rPr>
              </w:rPrChange>
            </w:rPr>
          </w:pPr>
        </w:p>
        <w:p w14:paraId="182B43A7" w14:textId="77777777" w:rsidR="00F30355" w:rsidRPr="00E23232" w:rsidRDefault="00F30355">
          <w:pPr>
            <w:widowControl w:val="0"/>
            <w:autoSpaceDE w:val="0"/>
            <w:autoSpaceDN w:val="0"/>
            <w:adjustRightInd w:val="0"/>
            <w:spacing w:after="63" w:line="319" w:lineRule="exact"/>
            <w:jc w:val="center"/>
            <w:rPr>
              <w:ins w:id="24" w:author="Ignacio Ribera Diaz" w:date="2018-09-14T01:34:00Z"/>
              <w:rFonts w:cs="Arial"/>
              <w:color w:val="000000"/>
              <w:sz w:val="2"/>
              <w:szCs w:val="2"/>
              <w:rPrChange w:id="25" w:author="Ignacio Ribera Diaz" w:date="2018-09-14T01:59:00Z">
                <w:rPr>
                  <w:ins w:id="26" w:author="Ignacio Ribera Diaz" w:date="2018-09-14T01:34:00Z"/>
                  <w:rFonts w:ascii="Arial" w:hAnsi="Arial" w:cs="Arial"/>
                  <w:color w:val="000000"/>
                  <w:sz w:val="32"/>
                  <w:szCs w:val="32"/>
                </w:rPr>
              </w:rPrChange>
            </w:rPr>
            <w:pPrChange w:id="27" w:author="Ignacio Ribera Diaz" w:date="2018-09-14T01:35:00Z">
              <w:pPr>
                <w:widowControl w:val="0"/>
                <w:autoSpaceDE w:val="0"/>
                <w:autoSpaceDN w:val="0"/>
                <w:adjustRightInd w:val="0"/>
                <w:spacing w:after="63" w:line="319" w:lineRule="exact"/>
              </w:pPr>
            </w:pPrChange>
          </w:pPr>
        </w:p>
        <w:p w14:paraId="60A17E21" w14:textId="77777777" w:rsidR="00F30355" w:rsidRPr="00E23232" w:rsidRDefault="00F30355">
          <w:pPr>
            <w:widowControl w:val="0"/>
            <w:autoSpaceDE w:val="0"/>
            <w:autoSpaceDN w:val="0"/>
            <w:adjustRightInd w:val="0"/>
            <w:spacing w:after="63" w:line="319" w:lineRule="exact"/>
            <w:jc w:val="center"/>
            <w:rPr>
              <w:ins w:id="28" w:author="Ignacio Ribera Diaz" w:date="2018-09-14T01:28:00Z"/>
              <w:rFonts w:cs="Times New Roman"/>
              <w:color w:val="000000"/>
              <w:sz w:val="2"/>
              <w:szCs w:val="2"/>
              <w:rPrChange w:id="29" w:author="Ignacio Ribera Diaz" w:date="2018-09-14T01:59:00Z">
                <w:rPr>
                  <w:ins w:id="30" w:author="Ignacio Ribera Diaz" w:date="2018-09-14T01:28:00Z"/>
                  <w:rFonts w:ascii="Arial" w:hAnsi="Arial" w:cs="Arial"/>
                  <w:color w:val="000000"/>
                  <w:sz w:val="32"/>
                  <w:szCs w:val="32"/>
                </w:rPr>
              </w:rPrChange>
            </w:rPr>
            <w:pPrChange w:id="31" w:author="Ignacio Ribera Diaz" w:date="2018-09-14T01:35:00Z">
              <w:pPr>
                <w:widowControl w:val="0"/>
                <w:autoSpaceDE w:val="0"/>
                <w:autoSpaceDN w:val="0"/>
                <w:adjustRightInd w:val="0"/>
                <w:spacing w:after="2307" w:line="319" w:lineRule="exact"/>
                <w:ind w:left="5440"/>
              </w:pPr>
            </w:pPrChange>
          </w:pPr>
        </w:p>
        <w:p w14:paraId="6C67013A" w14:textId="4D3CC072" w:rsidR="009F4A23" w:rsidRPr="00F30355" w:rsidRDefault="009F4A23">
          <w:pPr>
            <w:widowControl w:val="0"/>
            <w:autoSpaceDE w:val="0"/>
            <w:autoSpaceDN w:val="0"/>
            <w:adjustRightInd w:val="0"/>
            <w:spacing w:after="391" w:line="319" w:lineRule="exact"/>
            <w:jc w:val="center"/>
            <w:rPr>
              <w:ins w:id="32" w:author="Ignacio Ribera Diaz" w:date="2018-09-14T01:28:00Z"/>
              <w:rFonts w:cs="Arial"/>
              <w:b/>
              <w:color w:val="000000"/>
              <w:w w:val="101"/>
              <w:sz w:val="40"/>
              <w:szCs w:val="40"/>
              <w:rPrChange w:id="33" w:author="Ignacio Ribera Diaz" w:date="2018-09-14T01:39:00Z">
                <w:rPr>
                  <w:ins w:id="34" w:author="Ignacio Ribera Diaz" w:date="2018-09-14T01:28:00Z"/>
                  <w:rFonts w:ascii="Arial" w:hAnsi="Arial" w:cs="Arial"/>
                  <w:color w:val="000000"/>
                  <w:w w:val="101"/>
                  <w:sz w:val="32"/>
                  <w:szCs w:val="32"/>
                </w:rPr>
              </w:rPrChange>
            </w:rPr>
            <w:pPrChange w:id="35" w:author="Ignacio Ribera Diaz" w:date="2018-09-14T01:35:00Z">
              <w:pPr>
                <w:widowControl w:val="0"/>
                <w:autoSpaceDE w:val="0"/>
                <w:autoSpaceDN w:val="0"/>
                <w:adjustRightInd w:val="0"/>
                <w:spacing w:after="391" w:line="319" w:lineRule="exact"/>
                <w:ind w:left="4440"/>
              </w:pPr>
            </w:pPrChange>
          </w:pPr>
          <w:ins w:id="36" w:author="Ignacio Ribera Diaz" w:date="2018-09-14T01:28:00Z">
            <w:r w:rsidRPr="00F30355">
              <w:rPr>
                <w:rFonts w:cs="Arial"/>
                <w:b/>
                <w:color w:val="000000"/>
                <w:w w:val="101"/>
                <w:sz w:val="40"/>
                <w:szCs w:val="40"/>
                <w:rPrChange w:id="37" w:author="Ignacio Ribera Diaz" w:date="2018-09-14T01:39:00Z">
                  <w:rPr>
                    <w:rFonts w:ascii="Arial" w:hAnsi="Arial" w:cs="Arial"/>
                    <w:color w:val="000000"/>
                    <w:w w:val="101"/>
                    <w:sz w:val="32"/>
                    <w:szCs w:val="32"/>
                  </w:rPr>
                </w:rPrChange>
              </w:rPr>
              <w:t>Trabajo Fin de Grado</w:t>
            </w:r>
          </w:ins>
        </w:p>
        <w:p w14:paraId="083DF2D5" w14:textId="77777777" w:rsidR="00F30355" w:rsidRPr="00E23232" w:rsidRDefault="00F30355">
          <w:pPr>
            <w:spacing w:line="276" w:lineRule="auto"/>
            <w:jc w:val="center"/>
            <w:rPr>
              <w:ins w:id="38" w:author="Ignacio Ribera Diaz" w:date="2018-09-14T01:35:00Z"/>
              <w:sz w:val="2"/>
              <w:szCs w:val="2"/>
              <w:rPrChange w:id="39" w:author="Ignacio Ribera Diaz" w:date="2018-09-14T01:59:00Z">
                <w:rPr>
                  <w:ins w:id="40" w:author="Ignacio Ribera Diaz" w:date="2018-09-14T01:35:00Z"/>
                  <w:sz w:val="40"/>
                  <w:szCs w:val="40"/>
                </w:rPr>
              </w:rPrChange>
            </w:rPr>
          </w:pPr>
          <w:ins w:id="41" w:author="Ignacio Ribera Diaz" w:date="2018-09-14T01:35:00Z">
            <w:r w:rsidRPr="00F30355">
              <w:rPr>
                <w:sz w:val="40"/>
                <w:szCs w:val="40"/>
              </w:rPr>
              <w:t xml:space="preserve">Remodelación de página web </w:t>
            </w:r>
            <w:proofErr w:type="spellStart"/>
            <w:r w:rsidRPr="00F30355">
              <w:rPr>
                <w:sz w:val="40"/>
                <w:szCs w:val="40"/>
              </w:rPr>
              <w:t>Fisionline</w:t>
            </w:r>
            <w:proofErr w:type="spellEnd"/>
          </w:ins>
        </w:p>
        <w:p w14:paraId="46A6FD7D" w14:textId="2EAFA597" w:rsidR="009F4A23" w:rsidRPr="00E23232" w:rsidRDefault="009F4A23">
          <w:pPr>
            <w:widowControl w:val="0"/>
            <w:autoSpaceDE w:val="0"/>
            <w:autoSpaceDN w:val="0"/>
            <w:adjustRightInd w:val="0"/>
            <w:spacing w:after="3039" w:line="276" w:lineRule="auto"/>
            <w:ind w:left="3020"/>
            <w:jc w:val="center"/>
            <w:rPr>
              <w:ins w:id="42" w:author="Ignacio Ribera Diaz" w:date="2018-09-14T01:28:00Z"/>
              <w:rFonts w:cs="Arial"/>
              <w:color w:val="000000"/>
              <w:sz w:val="2"/>
              <w:szCs w:val="2"/>
              <w:rPrChange w:id="43" w:author="Ignacio Ribera Diaz" w:date="2018-09-14T01:59:00Z">
                <w:rPr>
                  <w:ins w:id="44" w:author="Ignacio Ribera Diaz" w:date="2018-09-14T01:28:00Z"/>
                  <w:rFonts w:ascii="Arial" w:hAnsi="Arial" w:cs="Arial"/>
                  <w:color w:val="000000"/>
                  <w:sz w:val="32"/>
                  <w:szCs w:val="32"/>
                </w:rPr>
              </w:rPrChange>
            </w:rPr>
            <w:pPrChange w:id="45" w:author="Ignacio Ribera Diaz" w:date="2018-09-14T01:38:00Z">
              <w:pPr>
                <w:widowControl w:val="0"/>
                <w:autoSpaceDE w:val="0"/>
                <w:autoSpaceDN w:val="0"/>
                <w:adjustRightInd w:val="0"/>
                <w:spacing w:after="3039" w:line="319" w:lineRule="exact"/>
                <w:ind w:left="3020"/>
              </w:pPr>
            </w:pPrChange>
          </w:pPr>
        </w:p>
        <w:p w14:paraId="0F578226" w14:textId="6E677425" w:rsidR="009F4A23" w:rsidRPr="00E23232" w:rsidRDefault="009F4A23">
          <w:pPr>
            <w:widowControl w:val="0"/>
            <w:autoSpaceDE w:val="0"/>
            <w:autoSpaceDN w:val="0"/>
            <w:adjustRightInd w:val="0"/>
            <w:spacing w:after="419"/>
            <w:jc w:val="center"/>
            <w:rPr>
              <w:ins w:id="46" w:author="Ignacio Ribera Diaz" w:date="2018-09-14T01:28:00Z"/>
              <w:rFonts w:cs="Arial"/>
              <w:color w:val="000000"/>
              <w:sz w:val="2"/>
              <w:szCs w:val="2"/>
              <w:rPrChange w:id="47" w:author="Ignacio Ribera Diaz" w:date="2018-09-14T01:59:00Z">
                <w:rPr>
                  <w:ins w:id="48" w:author="Ignacio Ribera Diaz" w:date="2018-09-14T01:28:00Z"/>
                  <w:rFonts w:ascii="Arial" w:hAnsi="Arial" w:cs="Arial"/>
                  <w:color w:val="000000"/>
                  <w:sz w:val="32"/>
                  <w:szCs w:val="32"/>
                </w:rPr>
              </w:rPrChange>
            </w:rPr>
            <w:pPrChange w:id="49" w:author="Ignacio Ribera Diaz" w:date="2018-09-14T01:38:00Z">
              <w:pPr>
                <w:widowControl w:val="0"/>
                <w:autoSpaceDE w:val="0"/>
                <w:autoSpaceDN w:val="0"/>
                <w:adjustRightInd w:val="0"/>
                <w:spacing w:after="419" w:line="319" w:lineRule="exact"/>
                <w:ind w:left="3080"/>
              </w:pPr>
            </w:pPrChange>
          </w:pPr>
          <w:ins w:id="50" w:author="Ignacio Ribera Diaz" w:date="2018-09-14T01:28:00Z">
            <w:r w:rsidRPr="00F30355">
              <w:rPr>
                <w:rFonts w:cs="Arial"/>
                <w:b/>
                <w:color w:val="000000"/>
                <w:sz w:val="40"/>
                <w:szCs w:val="40"/>
                <w:rPrChange w:id="51" w:author="Ignacio Ribera Diaz" w:date="2018-09-14T01:39:00Z">
                  <w:rPr>
                    <w:rFonts w:ascii="Arial" w:hAnsi="Arial" w:cs="Arial"/>
                    <w:color w:val="000000"/>
                    <w:sz w:val="32"/>
                    <w:szCs w:val="32"/>
                  </w:rPr>
                </w:rPrChange>
              </w:rPr>
              <w:t>Autor:</w:t>
            </w:r>
            <w:r w:rsidRPr="00F30355">
              <w:rPr>
                <w:rFonts w:cs="Arial"/>
                <w:color w:val="000000"/>
                <w:sz w:val="40"/>
                <w:szCs w:val="40"/>
                <w:rPrChange w:id="52" w:author="Ignacio Ribera Diaz" w:date="2018-09-14T01:39:00Z">
                  <w:rPr>
                    <w:rFonts w:ascii="Arial" w:hAnsi="Arial" w:cs="Arial"/>
                    <w:color w:val="000000"/>
                    <w:sz w:val="32"/>
                    <w:szCs w:val="32"/>
                  </w:rPr>
                </w:rPrChange>
              </w:rPr>
              <w:t xml:space="preserve"> </w:t>
            </w:r>
          </w:ins>
          <w:ins w:id="53" w:author="Ignacio Ribera Diaz" w:date="2018-09-14T01:35:00Z">
            <w:r w:rsidR="00F30355" w:rsidRPr="00F30355">
              <w:rPr>
                <w:rFonts w:cs="Times New Roman"/>
                <w:color w:val="000000"/>
                <w:sz w:val="40"/>
                <w:szCs w:val="40"/>
                <w:rPrChange w:id="54" w:author="Ignacio Ribera Diaz" w:date="2018-09-14T01:39:00Z">
                  <w:rPr>
                    <w:rFonts w:ascii="Times New Roman" w:hAnsi="Times New Roman" w:cs="Times New Roman"/>
                    <w:color w:val="000000"/>
                    <w:sz w:val="32"/>
                    <w:szCs w:val="32"/>
                  </w:rPr>
                </w:rPrChange>
              </w:rPr>
              <w:t>Ignacio Ribera Díaz</w:t>
            </w:r>
          </w:ins>
        </w:p>
        <w:p w14:paraId="56D8B5ED" w14:textId="77777777" w:rsidR="00F30355" w:rsidRPr="00F30355" w:rsidRDefault="009F4A23">
          <w:pPr>
            <w:widowControl w:val="0"/>
            <w:autoSpaceDE w:val="0"/>
            <w:autoSpaceDN w:val="0"/>
            <w:adjustRightInd w:val="0"/>
            <w:spacing w:after="2231"/>
            <w:jc w:val="center"/>
            <w:rPr>
              <w:ins w:id="55" w:author="Ignacio Ribera Diaz" w:date="2018-09-14T01:38:00Z"/>
              <w:rFonts w:cs="Arial"/>
              <w:color w:val="000000"/>
              <w:sz w:val="40"/>
              <w:szCs w:val="40"/>
              <w:rPrChange w:id="56" w:author="Ignacio Ribera Diaz" w:date="2018-09-14T01:39:00Z">
                <w:rPr>
                  <w:ins w:id="57" w:author="Ignacio Ribera Diaz" w:date="2018-09-14T01:38:00Z"/>
                  <w:rFonts w:cs="Arial"/>
                  <w:color w:val="000000"/>
                  <w:sz w:val="36"/>
                  <w:szCs w:val="36"/>
                </w:rPr>
              </w:rPrChange>
            </w:rPr>
            <w:pPrChange w:id="58" w:author="Ignacio Ribera Diaz" w:date="2018-09-14T01:38:00Z">
              <w:pPr>
                <w:widowControl w:val="0"/>
                <w:autoSpaceDE w:val="0"/>
                <w:autoSpaceDN w:val="0"/>
                <w:adjustRightInd w:val="0"/>
                <w:spacing w:after="2231" w:line="319" w:lineRule="exact"/>
                <w:jc w:val="center"/>
              </w:pPr>
            </w:pPrChange>
          </w:pPr>
          <w:ins w:id="59" w:author="Ignacio Ribera Diaz" w:date="2018-09-14T01:28:00Z">
            <w:r w:rsidRPr="00F30355">
              <w:rPr>
                <w:rFonts w:cs="Arial"/>
                <w:b/>
                <w:color w:val="000000"/>
                <w:sz w:val="40"/>
                <w:szCs w:val="40"/>
                <w:rPrChange w:id="60" w:author="Ignacio Ribera Diaz" w:date="2018-09-14T01:39:00Z">
                  <w:rPr>
                    <w:rFonts w:ascii="Arial" w:hAnsi="Arial" w:cs="Arial"/>
                    <w:color w:val="000000"/>
                    <w:sz w:val="32"/>
                    <w:szCs w:val="32"/>
                  </w:rPr>
                </w:rPrChange>
              </w:rPr>
              <w:t>Tutor/es:</w:t>
            </w:r>
            <w:r w:rsidRPr="00F30355">
              <w:rPr>
                <w:rFonts w:cs="Arial"/>
                <w:color w:val="000000"/>
                <w:sz w:val="40"/>
                <w:szCs w:val="40"/>
                <w:rPrChange w:id="61" w:author="Ignacio Ribera Diaz" w:date="2018-09-14T01:39:00Z">
                  <w:rPr>
                    <w:rFonts w:ascii="Arial" w:hAnsi="Arial" w:cs="Arial"/>
                    <w:color w:val="000000"/>
                    <w:sz w:val="32"/>
                    <w:szCs w:val="32"/>
                  </w:rPr>
                </w:rPrChange>
              </w:rPr>
              <w:t xml:space="preserve"> </w:t>
            </w:r>
          </w:ins>
          <w:ins w:id="62" w:author="Ignacio Ribera Diaz" w:date="2018-09-14T01:36:00Z">
            <w:r w:rsidR="00F30355" w:rsidRPr="00F30355">
              <w:rPr>
                <w:rFonts w:cs="Arial"/>
                <w:color w:val="000000"/>
                <w:sz w:val="40"/>
                <w:szCs w:val="40"/>
              </w:rPr>
              <w:t>María</w:t>
            </w:r>
          </w:ins>
          <w:ins w:id="63" w:author="Ignacio Ribera Diaz" w:date="2018-09-14T01:35:00Z">
            <w:r w:rsidR="00F30355" w:rsidRPr="00F30355">
              <w:rPr>
                <w:rFonts w:cs="Arial"/>
                <w:color w:val="000000"/>
                <w:sz w:val="40"/>
                <w:szCs w:val="40"/>
                <w:rPrChange w:id="64" w:author="Ignacio Ribera Diaz" w:date="2018-09-14T01:39:00Z">
                  <w:rPr>
                    <w:rFonts w:ascii="Arial" w:hAnsi="Arial" w:cs="Arial"/>
                    <w:color w:val="000000"/>
                    <w:sz w:val="32"/>
                    <w:szCs w:val="32"/>
                  </w:rPr>
                </w:rPrChange>
              </w:rPr>
              <w:t xml:space="preserve"> </w:t>
            </w:r>
          </w:ins>
          <w:ins w:id="65" w:author="Ignacio Ribera Diaz" w:date="2018-09-14T01:36:00Z">
            <w:r w:rsidR="00F30355" w:rsidRPr="00F30355">
              <w:rPr>
                <w:rFonts w:cs="Arial"/>
                <w:color w:val="000000"/>
                <w:sz w:val="40"/>
                <w:szCs w:val="40"/>
              </w:rPr>
              <w:t>Jesús</w:t>
            </w:r>
          </w:ins>
          <w:ins w:id="66" w:author="Ignacio Ribera Diaz" w:date="2018-09-14T01:35:00Z">
            <w:r w:rsidR="00F30355" w:rsidRPr="00F30355">
              <w:rPr>
                <w:rFonts w:cs="Arial"/>
                <w:color w:val="000000"/>
                <w:sz w:val="40"/>
                <w:szCs w:val="40"/>
                <w:rPrChange w:id="67" w:author="Ignacio Ribera Diaz" w:date="2018-09-14T01:39:00Z">
                  <w:rPr>
                    <w:rFonts w:ascii="Arial" w:hAnsi="Arial" w:cs="Arial"/>
                    <w:color w:val="000000"/>
                    <w:sz w:val="32"/>
                    <w:szCs w:val="32"/>
                  </w:rPr>
                </w:rPrChange>
              </w:rPr>
              <w:t xml:space="preserve"> Algar Díaz</w:t>
            </w:r>
          </w:ins>
        </w:p>
        <w:p w14:paraId="51C96F70" w14:textId="77777777" w:rsidR="009F4A23" w:rsidRPr="00F30355" w:rsidRDefault="009F4A23">
          <w:pPr>
            <w:widowControl w:val="0"/>
            <w:autoSpaceDE w:val="0"/>
            <w:autoSpaceDN w:val="0"/>
            <w:adjustRightInd w:val="0"/>
            <w:spacing w:after="2231"/>
            <w:jc w:val="center"/>
            <w:rPr>
              <w:ins w:id="68" w:author="Ignacio Ribera Diaz" w:date="2018-09-14T01:28:00Z"/>
              <w:rFonts w:cs="Times New Roman"/>
              <w:color w:val="000000"/>
              <w:sz w:val="40"/>
              <w:szCs w:val="40"/>
              <w:rPrChange w:id="69" w:author="Ignacio Ribera Diaz" w:date="2018-09-14T01:39:00Z">
                <w:rPr>
                  <w:ins w:id="70" w:author="Ignacio Ribera Diaz" w:date="2018-09-14T01:28:00Z"/>
                  <w:rFonts w:ascii="Times New Roman" w:hAnsi="Times New Roman" w:cs="Times New Roman"/>
                  <w:color w:val="000000"/>
                  <w:sz w:val="32"/>
                  <w:szCs w:val="32"/>
                </w:rPr>
              </w:rPrChange>
            </w:rPr>
            <w:pPrChange w:id="71" w:author="Ignacio Ribera Diaz" w:date="2018-09-14T01:38:00Z">
              <w:pPr>
                <w:widowControl w:val="0"/>
                <w:autoSpaceDE w:val="0"/>
                <w:autoSpaceDN w:val="0"/>
                <w:adjustRightInd w:val="0"/>
                <w:spacing w:after="0" w:line="319" w:lineRule="exact"/>
                <w:ind w:left="5640"/>
              </w:pPr>
            </w:pPrChange>
          </w:pPr>
          <w:ins w:id="72" w:author="Ignacio Ribera Diaz" w:date="2018-09-14T01:28:00Z">
            <w:r w:rsidRPr="00F30355">
              <w:rPr>
                <w:rFonts w:cs="Times New Roman"/>
                <w:color w:val="000000"/>
                <w:sz w:val="40"/>
                <w:szCs w:val="40"/>
                <w:rPrChange w:id="73" w:author="Ignacio Ribera Diaz" w:date="2018-09-14T01:39:00Z">
                  <w:rPr>
                    <w:rFonts w:ascii="Times New Roman" w:hAnsi="Times New Roman" w:cs="Times New Roman"/>
                    <w:color w:val="000000"/>
                    <w:sz w:val="32"/>
                    <w:szCs w:val="32"/>
                  </w:rPr>
                </w:rPrChange>
              </w:rPr>
              <w:t>2018</w:t>
            </w:r>
          </w:ins>
        </w:p>
        <w:p w14:paraId="37C4FD65" w14:textId="2E70B2B9" w:rsidR="009F4A23" w:rsidRDefault="009F4A23" w:rsidP="009F4A23">
          <w:pPr>
            <w:framePr w:wrap="none" w:vAnchor="page" w:hAnchor="page" w:x="5955" w:y="106"/>
            <w:widowControl w:val="0"/>
            <w:autoSpaceDE w:val="0"/>
            <w:autoSpaceDN w:val="0"/>
            <w:adjustRightInd w:val="0"/>
            <w:spacing w:after="0" w:line="221" w:lineRule="exact"/>
            <w:rPr>
              <w:ins w:id="74" w:author="Ignacio Ribera Diaz" w:date="2018-09-14T01:28:00Z"/>
              <w:rFonts w:ascii="Arial" w:hAnsi="Arial" w:cs="Arial"/>
              <w:color w:val="000000"/>
              <w:w w:val="101"/>
            </w:rPr>
          </w:pPr>
          <w:ins w:id="75" w:author="Ignacio Ribera Diaz" w:date="2018-09-14T01:28:00Z">
            <w:r>
              <w:rPr>
                <w:rFonts w:ascii="Times New Roman" w:hAnsi="Times New Roman" w:cs="Times New Roman"/>
                <w:color w:val="000000"/>
                <w:sz w:val="32"/>
                <w:szCs w:val="32"/>
              </w:rPr>
              <w:br w:type="page"/>
            </w:r>
            <w:r>
              <w:rPr>
                <w:rFonts w:ascii="Arial" w:hAnsi="Arial" w:cs="Arial"/>
                <w:color w:val="000000"/>
                <w:w w:val="101"/>
              </w:rPr>
              <w:t xml:space="preserve"> </w:t>
            </w:r>
          </w:ins>
        </w:p>
        <w:p w14:paraId="121EF721" w14:textId="48FB73A5" w:rsidR="0002536E" w:rsidRDefault="0002536E">
          <w:pPr>
            <w:spacing w:line="259" w:lineRule="auto"/>
            <w:jc w:val="left"/>
            <w:rPr>
              <w:ins w:id="76" w:author="Ignacio Ribera Diaz" w:date="2018-09-14T00:51:00Z"/>
            </w:rPr>
          </w:pPr>
        </w:p>
        <w:p w14:paraId="14A90459" w14:textId="22939099" w:rsidR="00B221BF" w:rsidDel="00685705" w:rsidRDefault="00B221BF">
          <w:pPr>
            <w:rPr>
              <w:del w:id="77" w:author="Ignacio Ribera Diaz" w:date="2018-09-11T21:53:00Z"/>
            </w:rPr>
          </w:pPr>
          <w:del w:id="78" w:author="Ignacio Ribera Diaz" w:date="2018-09-11T21:51:00Z">
            <w:r w:rsidDel="00685705">
              <w:rPr>
                <w:noProof/>
                <w:lang w:eastAsia="es-ES"/>
              </w:rPr>
              <mc:AlternateContent>
                <mc:Choice Requires="wpg">
                  <w:drawing>
                    <wp:anchor distT="0" distB="0" distL="114300" distR="114300" simplePos="0" relativeHeight="251662336" behindDoc="0" locked="0" layoutInCell="1" allowOverlap="1" wp14:anchorId="331888AC" wp14:editId="47519DC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6E2B735"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del>
        </w:p>
        <w:p w14:paraId="79BE234E" w14:textId="0F298DC0" w:rsidR="00B221BF" w:rsidRDefault="00540349"/>
      </w:sdtContent>
    </w:sdt>
    <w:p w14:paraId="1A741F16" w14:textId="29749D2A" w:rsidR="00FE63E9" w:rsidRPr="00A55E41" w:rsidRDefault="00FE63E9" w:rsidP="001B50F7">
      <w:pPr>
        <w:spacing w:line="276" w:lineRule="auto"/>
        <w:jc w:val="center"/>
        <w:rPr>
          <w:sz w:val="44"/>
          <w:szCs w:val="44"/>
        </w:rPr>
      </w:pPr>
      <w:r w:rsidRPr="00A55E41">
        <w:rPr>
          <w:sz w:val="44"/>
          <w:szCs w:val="44"/>
        </w:rPr>
        <w:t>Universidad de Alcalá de Henares</w:t>
      </w:r>
    </w:p>
    <w:p w14:paraId="6DE2F82C" w14:textId="21319661" w:rsidR="00FE63E9" w:rsidRDefault="00FE63E9" w:rsidP="001B50F7">
      <w:pPr>
        <w:spacing w:line="276" w:lineRule="auto"/>
        <w:jc w:val="center"/>
        <w:rPr>
          <w:sz w:val="44"/>
          <w:szCs w:val="44"/>
        </w:rPr>
      </w:pPr>
      <w:r w:rsidRPr="00A55E41">
        <w:rPr>
          <w:sz w:val="44"/>
          <w:szCs w:val="44"/>
        </w:rPr>
        <w:t>Escuela Politécnica Superior</w:t>
      </w:r>
    </w:p>
    <w:p w14:paraId="51C59404" w14:textId="43BBC406" w:rsidR="00FE63E9" w:rsidRDefault="00FE63E9" w:rsidP="007D13FE">
      <w:pPr>
        <w:spacing w:line="276" w:lineRule="auto"/>
      </w:pPr>
    </w:p>
    <w:p w14:paraId="155BFC0A" w14:textId="77777777" w:rsidR="007D13FE" w:rsidRDefault="007D13FE" w:rsidP="007D13FE">
      <w:pPr>
        <w:spacing w:line="276" w:lineRule="auto"/>
      </w:pPr>
    </w:p>
    <w:p w14:paraId="6E6BF327" w14:textId="17FD497D" w:rsidR="00FE63E9" w:rsidDel="00685705" w:rsidRDefault="00FE63E9" w:rsidP="001B50F7">
      <w:pPr>
        <w:spacing w:line="276" w:lineRule="auto"/>
        <w:jc w:val="center"/>
        <w:rPr>
          <w:del w:id="79" w:author="Ignacio Ribera Diaz" w:date="2018-09-11T21:53:00Z"/>
          <w:b/>
          <w:sz w:val="44"/>
          <w:szCs w:val="44"/>
        </w:rPr>
      </w:pPr>
      <w:r w:rsidRPr="00A55E41">
        <w:rPr>
          <w:b/>
          <w:sz w:val="44"/>
          <w:szCs w:val="44"/>
        </w:rPr>
        <w:t>Grado en Ingeniería Informática</w:t>
      </w:r>
    </w:p>
    <w:p w14:paraId="6AF8EEDD" w14:textId="77777777" w:rsidR="00A55E41" w:rsidRPr="00A55E41" w:rsidRDefault="00A55E41">
      <w:pPr>
        <w:spacing w:line="276" w:lineRule="auto"/>
        <w:jc w:val="center"/>
        <w:rPr>
          <w:b/>
          <w:sz w:val="44"/>
          <w:szCs w:val="44"/>
        </w:rPr>
      </w:pPr>
    </w:p>
    <w:p w14:paraId="1E4B43DA" w14:textId="4876D058" w:rsidR="00FE63E9" w:rsidRDefault="00FE63E9" w:rsidP="001B50F7">
      <w:pPr>
        <w:spacing w:line="276" w:lineRule="auto"/>
        <w:jc w:val="center"/>
      </w:pPr>
    </w:p>
    <w:p w14:paraId="1123AB1F" w14:textId="7D4D4F02" w:rsidR="00FE63E9" w:rsidRPr="00A55E41" w:rsidRDefault="00FE63E9" w:rsidP="001B50F7">
      <w:pPr>
        <w:spacing w:line="276" w:lineRule="auto"/>
        <w:jc w:val="center"/>
        <w:rPr>
          <w:sz w:val="40"/>
          <w:szCs w:val="40"/>
        </w:rPr>
      </w:pPr>
      <w:r w:rsidRPr="00A55E41">
        <w:rPr>
          <w:sz w:val="40"/>
          <w:szCs w:val="40"/>
        </w:rPr>
        <w:t xml:space="preserve">Trabajo de Fin de </w:t>
      </w:r>
      <w:commentRangeStart w:id="80"/>
      <w:commentRangeStart w:id="81"/>
      <w:commentRangeStart w:id="82"/>
      <w:r w:rsidRPr="00A55E41">
        <w:rPr>
          <w:sz w:val="40"/>
          <w:szCs w:val="40"/>
        </w:rPr>
        <w:t>Grado</w:t>
      </w:r>
      <w:commentRangeEnd w:id="80"/>
      <w:r w:rsidR="00E7473B">
        <w:rPr>
          <w:rStyle w:val="Refdecomentario"/>
        </w:rPr>
        <w:commentReference w:id="80"/>
      </w:r>
      <w:commentRangeEnd w:id="81"/>
      <w:r w:rsidR="00F350AB">
        <w:rPr>
          <w:rStyle w:val="Refdecomentario"/>
        </w:rPr>
        <w:commentReference w:id="81"/>
      </w:r>
      <w:commentRangeEnd w:id="82"/>
      <w:r w:rsidR="003C614C">
        <w:rPr>
          <w:rStyle w:val="Refdecomentario"/>
        </w:rPr>
        <w:commentReference w:id="82"/>
      </w:r>
    </w:p>
    <w:p w14:paraId="19DD07B9" w14:textId="4F7E11C2" w:rsidR="00FE63E9" w:rsidRDefault="00FE63E9" w:rsidP="001B50F7">
      <w:pPr>
        <w:spacing w:line="276" w:lineRule="auto"/>
        <w:jc w:val="center"/>
      </w:pPr>
    </w:p>
    <w:p w14:paraId="327C193E" w14:textId="6AF085CD" w:rsidR="00FE63E9" w:rsidRDefault="00FE63E9" w:rsidP="001B50F7">
      <w:pPr>
        <w:spacing w:line="276" w:lineRule="auto"/>
        <w:jc w:val="center"/>
        <w:rPr>
          <w:sz w:val="40"/>
          <w:szCs w:val="40"/>
        </w:rPr>
      </w:pPr>
      <w:r w:rsidRPr="00A55E41">
        <w:rPr>
          <w:sz w:val="40"/>
          <w:szCs w:val="40"/>
        </w:rPr>
        <w:t xml:space="preserve">Remodelación de </w:t>
      </w:r>
      <w:r w:rsidR="00CA58C1" w:rsidRPr="00A55E41">
        <w:rPr>
          <w:sz w:val="40"/>
          <w:szCs w:val="40"/>
        </w:rPr>
        <w:t>página</w:t>
      </w:r>
      <w:r w:rsidRPr="00A55E41">
        <w:rPr>
          <w:sz w:val="40"/>
          <w:szCs w:val="40"/>
        </w:rPr>
        <w:t xml:space="preserve"> web </w:t>
      </w:r>
      <w:proofErr w:type="spellStart"/>
      <w:r w:rsidR="00CA58C1" w:rsidRPr="00A55E41">
        <w:rPr>
          <w:sz w:val="40"/>
          <w:szCs w:val="40"/>
        </w:rPr>
        <w:t>F</w:t>
      </w:r>
      <w:r w:rsidRPr="00A55E41">
        <w:rPr>
          <w:sz w:val="40"/>
          <w:szCs w:val="40"/>
        </w:rPr>
        <w:t>isionline</w:t>
      </w:r>
      <w:proofErr w:type="spellEnd"/>
    </w:p>
    <w:p w14:paraId="2849EA82" w14:textId="633FADF3" w:rsidR="00A55E41" w:rsidDel="003C614C" w:rsidRDefault="00A55E41">
      <w:pPr>
        <w:spacing w:line="276" w:lineRule="auto"/>
        <w:rPr>
          <w:del w:id="83" w:author="Ignacio Ribera Diaz" w:date="2018-09-11T21:53:00Z"/>
          <w:sz w:val="40"/>
          <w:szCs w:val="40"/>
        </w:rPr>
      </w:pPr>
    </w:p>
    <w:p w14:paraId="1D0121EA" w14:textId="77777777" w:rsidR="003C614C" w:rsidRPr="00A55E41" w:rsidRDefault="003C614C" w:rsidP="001B50F7">
      <w:pPr>
        <w:spacing w:line="276" w:lineRule="auto"/>
        <w:jc w:val="center"/>
        <w:rPr>
          <w:ins w:id="84" w:author="Ignacio Ribera Diaz" w:date="2018-09-14T05:03:00Z"/>
          <w:sz w:val="40"/>
          <w:szCs w:val="40"/>
        </w:rPr>
      </w:pPr>
    </w:p>
    <w:p w14:paraId="105A23DE" w14:textId="349F719A" w:rsidR="00CA58C1" w:rsidRDefault="00CA58C1">
      <w:pPr>
        <w:spacing w:line="276" w:lineRule="auto"/>
        <w:pPrChange w:id="85" w:author="Ignacio Ribera Diaz" w:date="2018-09-11T21:53:00Z">
          <w:pPr>
            <w:spacing w:line="276" w:lineRule="auto"/>
            <w:jc w:val="center"/>
          </w:pPr>
        </w:pPrChange>
      </w:pPr>
    </w:p>
    <w:p w14:paraId="63D5EC79" w14:textId="742387C6" w:rsidR="00A55E41" w:rsidRPr="00685705" w:rsidRDefault="00A55E41" w:rsidP="001B50F7">
      <w:pPr>
        <w:spacing w:line="276" w:lineRule="auto"/>
        <w:jc w:val="center"/>
        <w:rPr>
          <w:sz w:val="40"/>
          <w:szCs w:val="40"/>
        </w:rPr>
      </w:pPr>
      <w:r w:rsidRPr="00685705">
        <w:rPr>
          <w:b/>
          <w:sz w:val="40"/>
          <w:szCs w:val="40"/>
          <w:rPrChange w:id="86" w:author="Ignacio Ribera Diaz" w:date="2018-09-11T21:52:00Z">
            <w:rPr>
              <w:b/>
              <w:color w:val="2F5496" w:themeColor="accent1" w:themeShade="BF"/>
              <w:sz w:val="40"/>
              <w:szCs w:val="40"/>
            </w:rPr>
          </w:rPrChange>
        </w:rPr>
        <w:t>Autor:</w:t>
      </w:r>
      <w:r w:rsidRPr="00685705">
        <w:rPr>
          <w:sz w:val="40"/>
          <w:szCs w:val="40"/>
        </w:rPr>
        <w:t xml:space="preserve"> Ignacio Ribera Díaz</w:t>
      </w:r>
    </w:p>
    <w:p w14:paraId="121CB9FB" w14:textId="785F07A6" w:rsidR="00A55E41" w:rsidRPr="00685705" w:rsidRDefault="00A55E41" w:rsidP="001B50F7">
      <w:pPr>
        <w:spacing w:line="276" w:lineRule="auto"/>
        <w:jc w:val="center"/>
        <w:rPr>
          <w:sz w:val="40"/>
          <w:szCs w:val="40"/>
        </w:rPr>
      </w:pPr>
      <w:r w:rsidRPr="00685705">
        <w:rPr>
          <w:b/>
          <w:sz w:val="40"/>
          <w:szCs w:val="40"/>
          <w:rPrChange w:id="87" w:author="Ignacio Ribera Diaz" w:date="2018-09-11T21:52:00Z">
            <w:rPr>
              <w:b/>
              <w:color w:val="2F5496" w:themeColor="accent1" w:themeShade="BF"/>
              <w:sz w:val="40"/>
              <w:szCs w:val="40"/>
            </w:rPr>
          </w:rPrChange>
        </w:rPr>
        <w:t>Tutor:</w:t>
      </w:r>
      <w:r w:rsidRPr="00685705">
        <w:rPr>
          <w:sz w:val="40"/>
          <w:szCs w:val="40"/>
        </w:rPr>
        <w:t xml:space="preserve"> María Jesús Algar Díaz</w:t>
      </w:r>
    </w:p>
    <w:p w14:paraId="34B20C13" w14:textId="2D85FCD6" w:rsidR="00A55E41" w:rsidRPr="00685705" w:rsidRDefault="00A55E41" w:rsidP="001B50F7">
      <w:pPr>
        <w:spacing w:line="276" w:lineRule="auto"/>
      </w:pPr>
    </w:p>
    <w:p w14:paraId="0998A2C5" w14:textId="4856794A" w:rsidR="00685705" w:rsidRPr="00685705" w:rsidRDefault="00A55E41">
      <w:pPr>
        <w:spacing w:line="360" w:lineRule="auto"/>
        <w:rPr>
          <w:b/>
          <w:sz w:val="40"/>
          <w:szCs w:val="40"/>
          <w:rPrChange w:id="88" w:author="Ignacio Ribera Diaz" w:date="2018-09-11T21:53:00Z">
            <w:rPr>
              <w:color w:val="2F5496" w:themeColor="accent1" w:themeShade="BF"/>
              <w:sz w:val="36"/>
              <w:szCs w:val="36"/>
            </w:rPr>
          </w:rPrChange>
        </w:rPr>
        <w:pPrChange w:id="89" w:author="Ignacio Ribera Diaz" w:date="2018-09-11T21:54:00Z">
          <w:pPr>
            <w:spacing w:line="276" w:lineRule="auto"/>
          </w:pPr>
        </w:pPrChange>
      </w:pPr>
      <w:r w:rsidRPr="00685705">
        <w:rPr>
          <w:b/>
          <w:sz w:val="40"/>
          <w:szCs w:val="40"/>
          <w:rPrChange w:id="90" w:author="Ignacio Ribera Diaz" w:date="2018-09-11T21:53:00Z">
            <w:rPr>
              <w:color w:val="2F5496" w:themeColor="accent1" w:themeShade="BF"/>
              <w:sz w:val="36"/>
              <w:szCs w:val="36"/>
            </w:rPr>
          </w:rPrChange>
        </w:rPr>
        <w:t>Tribunal</w:t>
      </w:r>
      <w:ins w:id="91" w:author="Ignacio Ribera Diaz" w:date="2018-09-11T21:52:00Z">
        <w:r w:rsidR="00685705" w:rsidRPr="00685705">
          <w:rPr>
            <w:b/>
            <w:sz w:val="40"/>
            <w:szCs w:val="40"/>
            <w:rPrChange w:id="92" w:author="Ignacio Ribera Diaz" w:date="2018-09-11T21:53:00Z">
              <w:rPr>
                <w:sz w:val="36"/>
                <w:szCs w:val="36"/>
              </w:rPr>
            </w:rPrChange>
          </w:rPr>
          <w:t xml:space="preserve">: </w:t>
        </w:r>
      </w:ins>
    </w:p>
    <w:p w14:paraId="5255554D" w14:textId="3877ECC4" w:rsidR="00685705" w:rsidRPr="00685705" w:rsidRDefault="00A55E41">
      <w:pPr>
        <w:spacing w:line="360" w:lineRule="auto"/>
        <w:rPr>
          <w:b/>
          <w:sz w:val="36"/>
          <w:szCs w:val="36"/>
          <w:rPrChange w:id="93" w:author="Ignacio Ribera Diaz" w:date="2018-09-11T21:52:00Z">
            <w:rPr>
              <w:color w:val="2F5496" w:themeColor="accent1" w:themeShade="BF"/>
              <w:sz w:val="36"/>
              <w:szCs w:val="36"/>
            </w:rPr>
          </w:rPrChange>
        </w:rPr>
        <w:pPrChange w:id="94" w:author="Ignacio Ribera Diaz" w:date="2018-09-11T21:54:00Z">
          <w:pPr>
            <w:spacing w:line="276" w:lineRule="auto"/>
          </w:pPr>
        </w:pPrChange>
      </w:pPr>
      <w:r w:rsidRPr="00685705">
        <w:rPr>
          <w:b/>
          <w:sz w:val="36"/>
          <w:szCs w:val="36"/>
          <w:rPrChange w:id="95" w:author="Ignacio Ribera Diaz" w:date="2018-09-11T21:52:00Z">
            <w:rPr>
              <w:color w:val="2F5496" w:themeColor="accent1" w:themeShade="BF"/>
              <w:sz w:val="36"/>
              <w:szCs w:val="36"/>
            </w:rPr>
          </w:rPrChange>
        </w:rPr>
        <w:t>Presidente:</w:t>
      </w:r>
    </w:p>
    <w:p w14:paraId="20415F55" w14:textId="6BC2EFB8" w:rsidR="00685705" w:rsidRPr="00685705" w:rsidRDefault="00A55E41">
      <w:pPr>
        <w:spacing w:line="360" w:lineRule="auto"/>
        <w:rPr>
          <w:b/>
          <w:sz w:val="36"/>
          <w:szCs w:val="36"/>
          <w:rPrChange w:id="96" w:author="Ignacio Ribera Diaz" w:date="2018-09-11T21:52:00Z">
            <w:rPr>
              <w:color w:val="2F5496" w:themeColor="accent1" w:themeShade="BF"/>
              <w:sz w:val="36"/>
              <w:szCs w:val="36"/>
            </w:rPr>
          </w:rPrChange>
        </w:rPr>
        <w:pPrChange w:id="97" w:author="Ignacio Ribera Diaz" w:date="2018-09-11T21:54:00Z">
          <w:pPr>
            <w:spacing w:line="276" w:lineRule="auto"/>
          </w:pPr>
        </w:pPrChange>
      </w:pPr>
      <w:r w:rsidRPr="00685705">
        <w:rPr>
          <w:b/>
          <w:sz w:val="36"/>
          <w:szCs w:val="36"/>
          <w:rPrChange w:id="98" w:author="Ignacio Ribera Diaz" w:date="2018-09-11T21:52:00Z">
            <w:rPr>
              <w:color w:val="2F5496" w:themeColor="accent1" w:themeShade="BF"/>
              <w:sz w:val="36"/>
              <w:szCs w:val="36"/>
            </w:rPr>
          </w:rPrChange>
        </w:rPr>
        <w:t xml:space="preserve">Vocal </w:t>
      </w:r>
      <w:ins w:id="99" w:author="Ignacio Ribera Diaz" w:date="2018-09-11T21:53:00Z">
        <w:r w:rsidR="00685705">
          <w:rPr>
            <w:b/>
            <w:sz w:val="36"/>
            <w:szCs w:val="36"/>
          </w:rPr>
          <w:t>1º</w:t>
        </w:r>
      </w:ins>
      <w:del w:id="100" w:author="Ignacio Ribera Diaz" w:date="2018-09-11T21:53:00Z">
        <w:r w:rsidRPr="00685705" w:rsidDel="00685705">
          <w:rPr>
            <w:b/>
            <w:sz w:val="36"/>
            <w:szCs w:val="36"/>
            <w:rPrChange w:id="101" w:author="Ignacio Ribera Diaz" w:date="2018-09-11T21:52:00Z">
              <w:rPr>
                <w:color w:val="2F5496" w:themeColor="accent1" w:themeShade="BF"/>
                <w:sz w:val="36"/>
                <w:szCs w:val="36"/>
              </w:rPr>
            </w:rPrChange>
          </w:rPr>
          <w:delText>nº1</w:delText>
        </w:r>
      </w:del>
      <w:r w:rsidRPr="00685705">
        <w:rPr>
          <w:b/>
          <w:sz w:val="36"/>
          <w:szCs w:val="36"/>
          <w:rPrChange w:id="102" w:author="Ignacio Ribera Diaz" w:date="2018-09-11T21:52:00Z">
            <w:rPr>
              <w:color w:val="2F5496" w:themeColor="accent1" w:themeShade="BF"/>
              <w:sz w:val="36"/>
              <w:szCs w:val="36"/>
            </w:rPr>
          </w:rPrChange>
        </w:rPr>
        <w:t>:</w:t>
      </w:r>
    </w:p>
    <w:p w14:paraId="3E55A136" w14:textId="307361DA" w:rsidR="00685705" w:rsidRDefault="00A55E41">
      <w:pPr>
        <w:spacing w:line="360" w:lineRule="auto"/>
        <w:rPr>
          <w:ins w:id="103" w:author="Ignacio Ribera Diaz" w:date="2018-09-11T21:53:00Z"/>
          <w:b/>
          <w:sz w:val="36"/>
          <w:szCs w:val="36"/>
        </w:rPr>
        <w:pPrChange w:id="104" w:author="Ignacio Ribera Diaz" w:date="2018-09-11T21:54:00Z">
          <w:pPr>
            <w:spacing w:line="276" w:lineRule="auto"/>
          </w:pPr>
        </w:pPrChange>
      </w:pPr>
      <w:r w:rsidRPr="00685705">
        <w:rPr>
          <w:b/>
          <w:sz w:val="36"/>
          <w:szCs w:val="36"/>
          <w:rPrChange w:id="105" w:author="Ignacio Ribera Diaz" w:date="2018-09-11T21:52:00Z">
            <w:rPr>
              <w:color w:val="2F5496" w:themeColor="accent1" w:themeShade="BF"/>
              <w:sz w:val="36"/>
              <w:szCs w:val="36"/>
            </w:rPr>
          </w:rPrChange>
        </w:rPr>
        <w:t xml:space="preserve">Vocal </w:t>
      </w:r>
      <w:ins w:id="106" w:author="Ignacio Ribera Diaz" w:date="2018-09-11T21:53:00Z">
        <w:r w:rsidR="00685705">
          <w:rPr>
            <w:b/>
            <w:sz w:val="36"/>
            <w:szCs w:val="36"/>
          </w:rPr>
          <w:t>2º</w:t>
        </w:r>
      </w:ins>
      <w:del w:id="107" w:author="Ignacio Ribera Diaz" w:date="2018-09-11T21:53:00Z">
        <w:r w:rsidRPr="00685705" w:rsidDel="00685705">
          <w:rPr>
            <w:b/>
            <w:sz w:val="36"/>
            <w:szCs w:val="36"/>
            <w:rPrChange w:id="108" w:author="Ignacio Ribera Diaz" w:date="2018-09-11T21:52:00Z">
              <w:rPr>
                <w:color w:val="2F5496" w:themeColor="accent1" w:themeShade="BF"/>
                <w:sz w:val="36"/>
                <w:szCs w:val="36"/>
              </w:rPr>
            </w:rPrChange>
          </w:rPr>
          <w:delText>nº2</w:delText>
        </w:r>
      </w:del>
      <w:r w:rsidRPr="00685705">
        <w:rPr>
          <w:b/>
          <w:sz w:val="36"/>
          <w:szCs w:val="36"/>
          <w:rPrChange w:id="109" w:author="Ignacio Ribera Diaz" w:date="2018-09-11T21:52:00Z">
            <w:rPr>
              <w:color w:val="2F5496" w:themeColor="accent1" w:themeShade="BF"/>
              <w:sz w:val="36"/>
              <w:szCs w:val="36"/>
            </w:rPr>
          </w:rPrChange>
        </w:rPr>
        <w:t>:</w:t>
      </w:r>
    </w:p>
    <w:p w14:paraId="55535347" w14:textId="493D7B87" w:rsidR="00685705" w:rsidRPr="00685705" w:rsidRDefault="00685705">
      <w:pPr>
        <w:spacing w:line="360" w:lineRule="auto"/>
        <w:rPr>
          <w:b/>
          <w:sz w:val="36"/>
          <w:szCs w:val="36"/>
          <w:rPrChange w:id="110" w:author="Ignacio Ribera Diaz" w:date="2018-09-11T21:52:00Z">
            <w:rPr>
              <w:color w:val="2F5496" w:themeColor="accent1" w:themeShade="BF"/>
              <w:sz w:val="36"/>
              <w:szCs w:val="36"/>
            </w:rPr>
          </w:rPrChange>
        </w:rPr>
        <w:pPrChange w:id="111" w:author="Ignacio Ribera Diaz" w:date="2018-09-11T21:54:00Z">
          <w:pPr>
            <w:spacing w:line="276" w:lineRule="auto"/>
          </w:pPr>
        </w:pPrChange>
      </w:pPr>
      <w:ins w:id="112" w:author="Ignacio Ribera Diaz" w:date="2018-09-11T21:53:00Z">
        <w:r>
          <w:rPr>
            <w:b/>
            <w:sz w:val="36"/>
            <w:szCs w:val="36"/>
          </w:rPr>
          <w:t xml:space="preserve">Fecha: </w:t>
        </w:r>
      </w:ins>
    </w:p>
    <w:p w14:paraId="0F4DEE8F" w14:textId="77777777" w:rsidR="001630F1" w:rsidRDefault="00CE6A20" w:rsidP="001630F1">
      <w:pPr>
        <w:pStyle w:val="Ttulo1"/>
        <w:spacing w:line="276" w:lineRule="auto"/>
        <w:rPr>
          <w:ins w:id="113" w:author="Ignacio Ribera Diaz" w:date="2018-09-12T00:04:00Z"/>
        </w:rPr>
      </w:pPr>
      <w:del w:id="114" w:author="Ignacio Ribera Diaz" w:date="2018-09-12T01:49:00Z">
        <w:r w:rsidDel="003F4CF8">
          <w:br w:type="column"/>
        </w:r>
      </w:del>
      <w:r>
        <w:br w:type="column"/>
      </w:r>
      <w:bookmarkStart w:id="115" w:name="_Toc524480160"/>
      <w:bookmarkStart w:id="116" w:name="_Toc524664785"/>
      <w:ins w:id="117" w:author="Ignacio Ribera Diaz" w:date="2018-09-12T00:04:00Z">
        <w:r w:rsidR="001630F1">
          <w:lastRenderedPageBreak/>
          <w:t>Resumen</w:t>
        </w:r>
        <w:bookmarkEnd w:id="115"/>
        <w:bookmarkEnd w:id="116"/>
      </w:ins>
    </w:p>
    <w:p w14:paraId="3BC58A50" w14:textId="77777777" w:rsidR="001630F1" w:rsidRDefault="001630F1" w:rsidP="001630F1">
      <w:pPr>
        <w:spacing w:line="276" w:lineRule="auto"/>
        <w:rPr>
          <w:ins w:id="118" w:author="Ignacio Ribera Diaz" w:date="2018-09-12T00:04:00Z"/>
        </w:rPr>
      </w:pPr>
    </w:p>
    <w:p w14:paraId="2457F8E7" w14:textId="5AAC656C" w:rsidR="001630F1" w:rsidRPr="00644212" w:rsidRDefault="001630F1" w:rsidP="001630F1">
      <w:pPr>
        <w:spacing w:line="276" w:lineRule="auto"/>
        <w:rPr>
          <w:ins w:id="119" w:author="Ignacio Ribera Diaz" w:date="2018-09-12T01:48:00Z"/>
          <w:rPrChange w:id="120" w:author="Ignacio Ribera Diaz" w:date="2018-09-12T02:04:00Z">
            <w:rPr>
              <w:ins w:id="121" w:author="Ignacio Ribera Diaz" w:date="2018-09-12T01:48:00Z"/>
              <w:szCs w:val="26"/>
            </w:rPr>
          </w:rPrChange>
        </w:rPr>
      </w:pPr>
      <w:ins w:id="122" w:author="Ignacio Ribera Diaz" w:date="2018-09-12T00:04:00Z">
        <w:r w:rsidRPr="00CD185C">
          <w:t xml:space="preserve">El proyecto consiste en remodelar la página web de fisiología del grupo de innovación docente para que sea más </w:t>
        </w:r>
      </w:ins>
      <w:ins w:id="123" w:author="Ignacio Ribera Diaz" w:date="2018-09-13T00:33:00Z">
        <w:r w:rsidR="008667DB">
          <w:t xml:space="preserve">agradable visualmente y </w:t>
        </w:r>
      </w:ins>
      <w:ins w:id="124" w:author="Ignacio Ribera Diaz" w:date="2018-09-12T00:04:00Z">
        <w:r w:rsidRPr="00CD185C">
          <w:t xml:space="preserve">cómoda de usar. Esta remodelación partirá de una plantilla </w:t>
        </w:r>
      </w:ins>
      <w:ins w:id="125" w:author="Ignacio Ribera Diaz" w:date="2018-09-12T01:51:00Z">
        <w:r w:rsidR="00231C83" w:rsidRPr="00644212">
          <w:rPr>
            <w:rPrChange w:id="126" w:author="Ignacio Ribera Diaz" w:date="2018-09-12T02:04:00Z">
              <w:rPr>
                <w:szCs w:val="26"/>
              </w:rPr>
            </w:rPrChange>
          </w:rPr>
          <w:t>basada en</w:t>
        </w:r>
      </w:ins>
      <w:ins w:id="127" w:author="Ignacio Ribera Diaz" w:date="2018-09-12T00:04:00Z">
        <w:r w:rsidRPr="00644212">
          <w:rPr>
            <w:rPrChange w:id="128" w:author="Ignacio Ribera Diaz" w:date="2018-09-12T02:04:00Z">
              <w:rPr>
                <w:szCs w:val="26"/>
              </w:rPr>
            </w:rPrChange>
          </w:rPr>
          <w:t xml:space="preserve"> Bootstrap</w:t>
        </w:r>
      </w:ins>
      <w:ins w:id="129" w:author="Ignacio Ribera Diaz" w:date="2018-09-12T01:55:00Z">
        <w:r w:rsidR="00231C83" w:rsidRPr="00644212">
          <w:rPr>
            <w:rPrChange w:id="130" w:author="Ignacio Ribera Diaz" w:date="2018-09-12T02:04:00Z">
              <w:rPr>
                <w:szCs w:val="26"/>
              </w:rPr>
            </w:rPrChange>
          </w:rPr>
          <w:t>, una librería de código abierto que se utiliza mucho</w:t>
        </w:r>
      </w:ins>
      <w:ins w:id="131" w:author="Ignacio Ribera Diaz" w:date="2018-09-12T00:04:00Z">
        <w:r w:rsidRPr="00644212">
          <w:rPr>
            <w:rPrChange w:id="132" w:author="Ignacio Ribera Diaz" w:date="2018-09-12T02:04:00Z">
              <w:rPr>
                <w:szCs w:val="26"/>
              </w:rPr>
            </w:rPrChange>
          </w:rPr>
          <w:t xml:space="preserve"> para facilitar la parte de CSS y </w:t>
        </w:r>
        <w:commentRangeStart w:id="133"/>
        <w:commentRangeStart w:id="134"/>
        <w:r w:rsidRPr="00644212">
          <w:rPr>
            <w:rPrChange w:id="135" w:author="Ignacio Ribera Diaz" w:date="2018-09-12T02:04:00Z">
              <w:rPr>
                <w:szCs w:val="26"/>
              </w:rPr>
            </w:rPrChange>
          </w:rPr>
          <w:t>JavaScript</w:t>
        </w:r>
        <w:commentRangeEnd w:id="133"/>
        <w:r w:rsidRPr="00644212">
          <w:rPr>
            <w:rStyle w:val="Refdecomentario"/>
            <w:sz w:val="22"/>
            <w:szCs w:val="22"/>
            <w:rPrChange w:id="136" w:author="Ignacio Ribera Diaz" w:date="2018-09-12T02:04:00Z">
              <w:rPr>
                <w:rStyle w:val="Refdecomentario"/>
              </w:rPr>
            </w:rPrChange>
          </w:rPr>
          <w:commentReference w:id="133"/>
        </w:r>
      </w:ins>
      <w:commentRangeEnd w:id="134"/>
      <w:ins w:id="137" w:author="Ignacio Ribera Diaz" w:date="2018-09-12T01:55:00Z">
        <w:r w:rsidR="00231C83" w:rsidRPr="00CD185C">
          <w:t xml:space="preserve"> en la creación de una web</w:t>
        </w:r>
      </w:ins>
      <w:ins w:id="138" w:author="Ignacio Ribera Diaz" w:date="2018-09-12T00:04:00Z">
        <w:r w:rsidRPr="00644212">
          <w:rPr>
            <w:rStyle w:val="Refdecomentario"/>
            <w:sz w:val="22"/>
            <w:szCs w:val="22"/>
            <w:rPrChange w:id="139" w:author="Ignacio Ribera Diaz" w:date="2018-09-12T02:04:00Z">
              <w:rPr>
                <w:rStyle w:val="Refdecomentario"/>
              </w:rPr>
            </w:rPrChange>
          </w:rPr>
          <w:commentReference w:id="134"/>
        </w:r>
        <w:r w:rsidRPr="00CD185C">
          <w:t>.</w:t>
        </w:r>
      </w:ins>
      <w:ins w:id="140" w:author="Ignacio Ribera Diaz" w:date="2018-09-12T01:51:00Z">
        <w:r w:rsidR="00231C83" w:rsidRPr="00644212">
          <w:rPr>
            <w:rPrChange w:id="141" w:author="Ignacio Ribera Diaz" w:date="2018-09-12T02:04:00Z">
              <w:rPr>
                <w:szCs w:val="26"/>
              </w:rPr>
            </w:rPrChange>
          </w:rPr>
          <w:t xml:space="preserve"> Además de la realización de la propia página, se </w:t>
        </w:r>
      </w:ins>
      <w:ins w:id="142" w:author="Ignacio Ribera Diaz" w:date="2018-09-12T01:52:00Z">
        <w:r w:rsidR="00231C83" w:rsidRPr="00644212">
          <w:rPr>
            <w:rPrChange w:id="143" w:author="Ignacio Ribera Diaz" w:date="2018-09-12T02:04:00Z">
              <w:rPr>
                <w:szCs w:val="26"/>
              </w:rPr>
            </w:rPrChange>
          </w:rPr>
          <w:t>explicarán</w:t>
        </w:r>
      </w:ins>
      <w:ins w:id="144" w:author="Ignacio Ribera Diaz" w:date="2018-09-13T00:43:00Z">
        <w:r w:rsidR="00CE52B7">
          <w:t xml:space="preserve"> </w:t>
        </w:r>
      </w:ins>
      <w:ins w:id="145" w:author="Ignacio Ribera Diaz" w:date="2018-09-13T00:44:00Z">
        <w:r w:rsidR="00CE52B7">
          <w:t>diferentes</w:t>
        </w:r>
      </w:ins>
      <w:ins w:id="146" w:author="Ignacio Ribera Diaz" w:date="2018-09-12T01:52:00Z">
        <w:r w:rsidR="00231C83" w:rsidRPr="00CD185C">
          <w:t xml:space="preserve"> tecnologías </w:t>
        </w:r>
      </w:ins>
      <w:ins w:id="147" w:author="Ignacio Ribera Diaz" w:date="2018-09-13T00:45:00Z">
        <w:r w:rsidR="00B20DFF">
          <w:t xml:space="preserve">relacionadas con el ámbito web, la historia de </w:t>
        </w:r>
      </w:ins>
      <w:ins w:id="148" w:author="Ignacio Ribera Diaz" w:date="2018-09-13T00:46:00Z">
        <w:r w:rsidR="00B20DFF">
          <w:t>cómo</w:t>
        </w:r>
      </w:ins>
      <w:ins w:id="149" w:author="Ignacio Ribera Diaz" w:date="2018-09-13T00:45:00Z">
        <w:r w:rsidR="00B20DFF">
          <w:t xml:space="preserve"> comenzó este modelo </w:t>
        </w:r>
      </w:ins>
      <w:ins w:id="150" w:author="Ignacio Ribera Diaz" w:date="2018-09-12T01:52:00Z">
        <w:r w:rsidR="00231C83" w:rsidRPr="00CD185C">
          <w:t>y</w:t>
        </w:r>
      </w:ins>
      <w:ins w:id="151" w:author="Ignacio Ribera Diaz" w:date="2018-09-13T00:46:00Z">
        <w:r w:rsidR="00B20DFF">
          <w:t xml:space="preserve"> los</w:t>
        </w:r>
      </w:ins>
      <w:ins w:id="152" w:author="Ignacio Ribera Diaz" w:date="2018-09-12T01:52:00Z">
        <w:r w:rsidR="00231C83" w:rsidRPr="00CD185C">
          <w:t xml:space="preserve"> métodos </w:t>
        </w:r>
      </w:ins>
      <w:ins w:id="153" w:author="Ignacio Ribera Diaz" w:date="2018-09-12T01:58:00Z">
        <w:r w:rsidR="00231C83" w:rsidRPr="00644212">
          <w:rPr>
            <w:rPrChange w:id="154" w:author="Ignacio Ribera Diaz" w:date="2018-09-12T02:04:00Z">
              <w:rPr>
                <w:szCs w:val="26"/>
              </w:rPr>
            </w:rPrChange>
          </w:rPr>
          <w:t xml:space="preserve">de trabajo </w:t>
        </w:r>
      </w:ins>
      <w:ins w:id="155" w:author="Ignacio Ribera Diaz" w:date="2018-09-12T01:52:00Z">
        <w:r w:rsidR="00231C83" w:rsidRPr="00644212">
          <w:rPr>
            <w:rPrChange w:id="156" w:author="Ignacio Ribera Diaz" w:date="2018-09-12T02:04:00Z">
              <w:rPr>
                <w:szCs w:val="26"/>
              </w:rPr>
            </w:rPrChange>
          </w:rPr>
          <w:t xml:space="preserve">utilizados </w:t>
        </w:r>
      </w:ins>
      <w:ins w:id="157" w:author="Ignacio Ribera Diaz" w:date="2018-09-13T00:46:00Z">
        <w:r w:rsidR="00B20DFF">
          <w:t>en la realización de esta</w:t>
        </w:r>
      </w:ins>
      <w:ins w:id="158" w:author="Ignacio Ribera Diaz" w:date="2018-09-13T01:02:00Z">
        <w:r w:rsidR="002C5D61">
          <w:t>. También se incluirá un análisis con los resultados conseguidos, las conclusiones obtenidas y</w:t>
        </w:r>
      </w:ins>
      <w:ins w:id="159" w:author="Ignacio Ribera Diaz" w:date="2018-09-13T01:03:00Z">
        <w:r w:rsidR="002C5D61">
          <w:t xml:space="preserve"> la bibliografía utilizada</w:t>
        </w:r>
      </w:ins>
      <w:ins w:id="160" w:author="Ignacio Ribera Diaz" w:date="2018-09-12T01:52:00Z">
        <w:r w:rsidR="00231C83" w:rsidRPr="00CD185C">
          <w:t>.</w:t>
        </w:r>
      </w:ins>
    </w:p>
    <w:p w14:paraId="01453ACB" w14:textId="01AA2CD6" w:rsidR="004C3078" w:rsidRDefault="003F4CF8" w:rsidP="001630F1">
      <w:pPr>
        <w:spacing w:line="276" w:lineRule="auto"/>
        <w:rPr>
          <w:ins w:id="161" w:author="Ignacio Ribera Diaz" w:date="2018-09-13T01:29:00Z"/>
        </w:rPr>
      </w:pPr>
      <w:ins w:id="162" w:author="Ignacio Ribera Diaz" w:date="2018-09-12T01:48:00Z">
        <w:r w:rsidRPr="00644212">
          <w:rPr>
            <w:rPrChange w:id="163" w:author="Ignacio Ribera Diaz" w:date="2018-09-12T02:04:00Z">
              <w:rPr>
                <w:szCs w:val="26"/>
              </w:rPr>
            </w:rPrChange>
          </w:rPr>
          <w:t>Palabras clase: HTML, CSS,</w:t>
        </w:r>
      </w:ins>
      <w:ins w:id="164" w:author="Ignacio Ribera Diaz" w:date="2018-09-12T01:49:00Z">
        <w:r w:rsidRPr="00644212">
          <w:rPr>
            <w:rPrChange w:id="165" w:author="Ignacio Ribera Diaz" w:date="2018-09-12T02:04:00Z">
              <w:rPr>
                <w:szCs w:val="26"/>
              </w:rPr>
            </w:rPrChange>
          </w:rPr>
          <w:t xml:space="preserve"> JavaScript, web, contenedor.</w:t>
        </w:r>
      </w:ins>
    </w:p>
    <w:p w14:paraId="4F2A7F35" w14:textId="7886C290" w:rsidR="001630F1" w:rsidRPr="00CD185C" w:rsidRDefault="004C3078">
      <w:pPr>
        <w:pStyle w:val="Ttulo1"/>
        <w:rPr>
          <w:ins w:id="166" w:author="Ignacio Ribera Diaz" w:date="2018-09-12T00:07:00Z"/>
          <w:lang w:val="en-US"/>
        </w:rPr>
        <w:pPrChange w:id="167" w:author="Ignacio Ribera Diaz" w:date="2018-09-13T01:34:00Z">
          <w:pPr>
            <w:pStyle w:val="Ttulo1"/>
            <w:spacing w:line="276" w:lineRule="auto"/>
          </w:pPr>
        </w:pPrChange>
      </w:pPr>
      <w:ins w:id="168" w:author="Ignacio Ribera Diaz" w:date="2018-09-13T01:29:00Z">
        <w:r w:rsidRPr="00540349">
          <w:rPr>
            <w:rPrChange w:id="169" w:author="Ignacio Ribera Diaz" w:date="2018-09-16T00:35:00Z">
              <w:rPr/>
            </w:rPrChange>
          </w:rPr>
          <w:br w:type="column"/>
        </w:r>
      </w:ins>
      <w:bookmarkStart w:id="170" w:name="_Toc524480161"/>
      <w:bookmarkStart w:id="171" w:name="_Toc524664786"/>
      <w:ins w:id="172" w:author="Ignacio Ribera Diaz" w:date="2018-09-12T00:07:00Z">
        <w:r w:rsidR="001630F1" w:rsidRPr="00CD185C">
          <w:rPr>
            <w:lang w:val="en-US"/>
          </w:rPr>
          <w:lastRenderedPageBreak/>
          <w:t>Abstract</w:t>
        </w:r>
        <w:bookmarkEnd w:id="170"/>
        <w:bookmarkEnd w:id="171"/>
      </w:ins>
    </w:p>
    <w:p w14:paraId="2C5EE7E0" w14:textId="77777777" w:rsidR="001630F1" w:rsidRPr="007D5E8B" w:rsidRDefault="001630F1" w:rsidP="001630F1">
      <w:pPr>
        <w:spacing w:line="276" w:lineRule="auto"/>
        <w:rPr>
          <w:ins w:id="173" w:author="Ignacio Ribera Diaz" w:date="2018-09-12T00:07:00Z"/>
          <w:lang w:val="en-US"/>
        </w:rPr>
      </w:pPr>
    </w:p>
    <w:p w14:paraId="4FF24B20" w14:textId="4557CE6D" w:rsidR="001630F1" w:rsidRPr="00CD185C" w:rsidRDefault="001630F1" w:rsidP="001630F1">
      <w:pPr>
        <w:spacing w:line="276" w:lineRule="auto"/>
        <w:rPr>
          <w:ins w:id="174" w:author="Ignacio Ribera Diaz" w:date="2018-09-12T00:07:00Z"/>
          <w:lang w:val="en-US"/>
        </w:rPr>
      </w:pPr>
      <w:ins w:id="175" w:author="Ignacio Ribera Diaz" w:date="2018-09-12T00:07:00Z">
        <w:r w:rsidRPr="00644212">
          <w:rPr>
            <w:lang w:val="en-US"/>
            <w:rPrChange w:id="176" w:author="Ignacio Ribera Diaz" w:date="2018-09-12T02:04:00Z">
              <w:rPr>
                <w:szCs w:val="26"/>
                <w:lang w:val="en-US"/>
              </w:rPr>
            </w:rPrChange>
          </w:rPr>
          <w:t>The project consists in remodeling the physiology web of the teaching innovation group, to make it</w:t>
        </w:r>
      </w:ins>
      <w:ins w:id="177" w:author="Ignacio Ribera Diaz" w:date="2018-09-13T01:06:00Z">
        <w:r w:rsidR="007D5E8B">
          <w:rPr>
            <w:lang w:val="en-US"/>
          </w:rPr>
          <w:t xml:space="preserve"> visually</w:t>
        </w:r>
      </w:ins>
      <w:ins w:id="178" w:author="Ignacio Ribera Diaz" w:date="2018-09-12T00:07:00Z">
        <w:r w:rsidRPr="00CD185C">
          <w:rPr>
            <w:lang w:val="en-US"/>
          </w:rPr>
          <w:t xml:space="preserve"> more </w:t>
        </w:r>
      </w:ins>
      <w:ins w:id="179" w:author="Ignacio Ribera Diaz" w:date="2018-09-13T01:07:00Z">
        <w:r w:rsidR="007D5E8B">
          <w:rPr>
            <w:lang w:val="en-US"/>
          </w:rPr>
          <w:t xml:space="preserve">attractive and </w:t>
        </w:r>
      </w:ins>
      <w:ins w:id="180" w:author="Ignacio Ribera Diaz" w:date="2018-09-12T00:07:00Z">
        <w:r w:rsidRPr="00CD185C">
          <w:rPr>
            <w:lang w:val="en-US"/>
          </w:rPr>
          <w:t>comfortable to use. This remodeling will be based on a Bootstrap template</w:t>
        </w:r>
      </w:ins>
      <w:ins w:id="181" w:author="Ignacio Ribera Diaz" w:date="2018-09-12T01:59:00Z">
        <w:r w:rsidR="00231C83" w:rsidRPr="00644212">
          <w:rPr>
            <w:lang w:val="en-US"/>
            <w:rPrChange w:id="182" w:author="Ignacio Ribera Diaz" w:date="2018-09-12T02:04:00Z">
              <w:rPr>
                <w:szCs w:val="26"/>
                <w:lang w:val="en-US"/>
              </w:rPr>
            </w:rPrChange>
          </w:rPr>
          <w:t xml:space="preserve">, an open source library used many times </w:t>
        </w:r>
      </w:ins>
      <w:ins w:id="183" w:author="Ignacio Ribera Diaz" w:date="2018-09-12T00:07:00Z">
        <w:r w:rsidRPr="00644212">
          <w:rPr>
            <w:lang w:val="en-US"/>
            <w:rPrChange w:id="184" w:author="Ignacio Ribera Diaz" w:date="2018-09-12T02:04:00Z">
              <w:rPr>
                <w:szCs w:val="26"/>
                <w:lang w:val="en-US"/>
              </w:rPr>
            </w:rPrChange>
          </w:rPr>
          <w:t xml:space="preserve">to facilitate the CSS and JavaScript </w:t>
        </w:r>
        <w:commentRangeStart w:id="185"/>
        <w:commentRangeStart w:id="186"/>
        <w:r w:rsidRPr="00644212">
          <w:rPr>
            <w:lang w:val="en-US"/>
            <w:rPrChange w:id="187" w:author="Ignacio Ribera Diaz" w:date="2018-09-12T02:04:00Z">
              <w:rPr>
                <w:szCs w:val="26"/>
                <w:lang w:val="en-US"/>
              </w:rPr>
            </w:rPrChange>
          </w:rPr>
          <w:t>parts</w:t>
        </w:r>
        <w:commentRangeEnd w:id="185"/>
        <w:r w:rsidRPr="00644212">
          <w:rPr>
            <w:rStyle w:val="Refdecomentario"/>
            <w:sz w:val="22"/>
            <w:szCs w:val="22"/>
            <w:rPrChange w:id="188" w:author="Ignacio Ribera Diaz" w:date="2018-09-12T02:04:00Z">
              <w:rPr>
                <w:rStyle w:val="Refdecomentario"/>
              </w:rPr>
            </w:rPrChange>
          </w:rPr>
          <w:commentReference w:id="185"/>
        </w:r>
        <w:commentRangeEnd w:id="186"/>
        <w:r w:rsidRPr="00644212">
          <w:rPr>
            <w:rStyle w:val="Refdecomentario"/>
            <w:sz w:val="22"/>
            <w:szCs w:val="22"/>
            <w:rPrChange w:id="189" w:author="Ignacio Ribera Diaz" w:date="2018-09-12T02:04:00Z">
              <w:rPr>
                <w:rStyle w:val="Refdecomentario"/>
              </w:rPr>
            </w:rPrChange>
          </w:rPr>
          <w:commentReference w:id="186"/>
        </w:r>
      </w:ins>
      <w:ins w:id="190" w:author="Ignacio Ribera Diaz" w:date="2018-09-12T01:59:00Z">
        <w:r w:rsidR="00231C83" w:rsidRPr="00644212">
          <w:rPr>
            <w:lang w:val="en-US"/>
            <w:rPrChange w:id="191" w:author="Ignacio Ribera Diaz" w:date="2018-09-12T02:04:00Z">
              <w:rPr>
                <w:szCs w:val="26"/>
              </w:rPr>
            </w:rPrChange>
          </w:rPr>
          <w:t xml:space="preserve"> </w:t>
        </w:r>
        <w:r w:rsidR="00231C83" w:rsidRPr="00CD185C">
          <w:rPr>
            <w:lang w:val="en-US"/>
          </w:rPr>
          <w:t xml:space="preserve">in </w:t>
        </w:r>
      </w:ins>
      <w:ins w:id="192" w:author="Ignacio Ribera Diaz" w:date="2018-09-12T02:00:00Z">
        <w:r w:rsidR="00231C83" w:rsidRPr="00644212">
          <w:rPr>
            <w:lang w:val="en-US"/>
            <w:rPrChange w:id="193" w:author="Ignacio Ribera Diaz" w:date="2018-09-12T02:04:00Z">
              <w:rPr>
                <w:szCs w:val="26"/>
                <w:lang w:val="en-US"/>
              </w:rPr>
            </w:rPrChange>
          </w:rPr>
          <w:t xml:space="preserve">the creation of a page. </w:t>
        </w:r>
      </w:ins>
      <w:ins w:id="194" w:author="Ignacio Ribera Diaz" w:date="2018-09-13T01:06:00Z">
        <w:r w:rsidR="007D5E8B" w:rsidRPr="00644212">
          <w:rPr>
            <w:lang w:val="en-US"/>
          </w:rPr>
          <w:t>Apart from</w:t>
        </w:r>
      </w:ins>
      <w:ins w:id="195" w:author="Ignacio Ribera Diaz" w:date="2018-09-12T02:00:00Z">
        <w:r w:rsidR="00231C83" w:rsidRPr="00644212">
          <w:rPr>
            <w:lang w:val="en-US"/>
            <w:rPrChange w:id="196" w:author="Ignacio Ribera Diaz" w:date="2018-09-12T02:04:00Z">
              <w:rPr>
                <w:szCs w:val="26"/>
                <w:lang w:val="en-US"/>
              </w:rPr>
            </w:rPrChange>
          </w:rPr>
          <w:t xml:space="preserve"> the creation of the </w:t>
        </w:r>
      </w:ins>
      <w:ins w:id="197" w:author="Ignacio Ribera Diaz" w:date="2018-09-13T01:26:00Z">
        <w:r w:rsidR="004C3078" w:rsidRPr="00644212">
          <w:rPr>
            <w:lang w:val="en-US"/>
          </w:rPr>
          <w:t>web,</w:t>
        </w:r>
        <w:r w:rsidR="004C3078">
          <w:rPr>
            <w:lang w:val="en-US"/>
          </w:rPr>
          <w:t xml:space="preserve"> </w:t>
        </w:r>
        <w:r w:rsidR="004C3078" w:rsidRPr="00CD185C">
          <w:rPr>
            <w:lang w:val="en-US"/>
          </w:rPr>
          <w:t>things</w:t>
        </w:r>
      </w:ins>
      <w:ins w:id="198" w:author="Ignacio Ribera Diaz" w:date="2018-09-13T01:24:00Z">
        <w:r w:rsidR="004C3078">
          <w:rPr>
            <w:lang w:val="en-US"/>
          </w:rPr>
          <w:t xml:space="preserve"> like the technologies used </w:t>
        </w:r>
      </w:ins>
      <w:ins w:id="199" w:author="Ignacio Ribera Diaz" w:date="2018-09-13T01:25:00Z">
        <w:r w:rsidR="004C3078">
          <w:rPr>
            <w:lang w:val="en-US"/>
          </w:rPr>
          <w:t xml:space="preserve">for this </w:t>
        </w:r>
      </w:ins>
      <w:ins w:id="200" w:author="Ignacio Ribera Diaz" w:date="2018-09-13T01:26:00Z">
        <w:r w:rsidR="004C3078">
          <w:rPr>
            <w:lang w:val="en-US"/>
          </w:rPr>
          <w:t>project</w:t>
        </w:r>
      </w:ins>
      <w:ins w:id="201" w:author="Ignacio Ribera Diaz" w:date="2018-09-13T01:25:00Z">
        <w:r w:rsidR="004C3078">
          <w:rPr>
            <w:lang w:val="en-US"/>
          </w:rPr>
          <w:t xml:space="preserve">, the </w:t>
        </w:r>
      </w:ins>
      <w:ins w:id="202" w:author="Ignacio Ribera Diaz" w:date="2018-09-13T01:26:00Z">
        <w:r w:rsidR="004C3078">
          <w:rPr>
            <w:lang w:val="en-US"/>
          </w:rPr>
          <w:t xml:space="preserve">web story </w:t>
        </w:r>
      </w:ins>
      <w:ins w:id="203" w:author="Ignacio Ribera Diaz" w:date="2018-09-12T02:01:00Z">
        <w:r w:rsidR="00EB7471" w:rsidRPr="00CD185C">
          <w:rPr>
            <w:lang w:val="en-US"/>
          </w:rPr>
          <w:t>and work</w:t>
        </w:r>
        <w:r w:rsidR="00644212" w:rsidRPr="00644212">
          <w:rPr>
            <w:lang w:val="en-US"/>
            <w:rPrChange w:id="204" w:author="Ignacio Ribera Diaz" w:date="2018-09-12T02:04:00Z">
              <w:rPr>
                <w:szCs w:val="26"/>
                <w:lang w:val="en-US"/>
              </w:rPr>
            </w:rPrChange>
          </w:rPr>
          <w:t>ing</w:t>
        </w:r>
        <w:r w:rsidR="00EB7471" w:rsidRPr="00644212">
          <w:rPr>
            <w:lang w:val="en-US"/>
            <w:rPrChange w:id="205" w:author="Ignacio Ribera Diaz" w:date="2018-09-12T02:04:00Z">
              <w:rPr>
                <w:szCs w:val="26"/>
                <w:lang w:val="en-US"/>
              </w:rPr>
            </w:rPrChange>
          </w:rPr>
          <w:t xml:space="preserve"> </w:t>
        </w:r>
        <w:r w:rsidR="00644212" w:rsidRPr="00644212">
          <w:rPr>
            <w:lang w:val="en-US"/>
            <w:rPrChange w:id="206" w:author="Ignacio Ribera Diaz" w:date="2018-09-12T02:04:00Z">
              <w:rPr>
                <w:szCs w:val="26"/>
                <w:lang w:val="en-US"/>
              </w:rPr>
            </w:rPrChange>
          </w:rPr>
          <w:t>methods</w:t>
        </w:r>
      </w:ins>
      <w:ins w:id="207" w:author="Ignacio Ribera Diaz" w:date="2018-09-13T01:26:00Z">
        <w:r w:rsidR="004C3078">
          <w:rPr>
            <w:lang w:val="en-US"/>
          </w:rPr>
          <w:t xml:space="preserve"> used in the creation of the web. </w:t>
        </w:r>
      </w:ins>
      <w:proofErr w:type="gramStart"/>
      <w:ins w:id="208" w:author="Ignacio Ribera Diaz" w:date="2018-09-13T01:28:00Z">
        <w:r w:rsidR="004C3078">
          <w:rPr>
            <w:lang w:val="en-US"/>
          </w:rPr>
          <w:t xml:space="preserve">The </w:t>
        </w:r>
      </w:ins>
      <w:ins w:id="209" w:author="Ignacio Ribera Diaz" w:date="2018-09-13T01:29:00Z">
        <w:r w:rsidR="004C3078">
          <w:rPr>
            <w:lang w:val="en-US"/>
          </w:rPr>
          <w:t>analysis of results,</w:t>
        </w:r>
        <w:proofErr w:type="gramEnd"/>
        <w:r w:rsidR="004C3078">
          <w:rPr>
            <w:lang w:val="en-US"/>
          </w:rPr>
          <w:t xml:space="preserve"> obtained conclusions and bibliography will be explained too.</w:t>
        </w:r>
      </w:ins>
    </w:p>
    <w:p w14:paraId="1D38E0CC" w14:textId="5F492093" w:rsidR="001630F1" w:rsidRPr="00644212" w:rsidRDefault="003F4CF8" w:rsidP="001630F1">
      <w:pPr>
        <w:spacing w:line="276" w:lineRule="auto"/>
        <w:rPr>
          <w:ins w:id="210" w:author="Ignacio Ribera Diaz" w:date="2018-09-12T00:07:00Z"/>
          <w:lang w:val="en-US"/>
          <w:rPrChange w:id="211" w:author="Ignacio Ribera Diaz" w:date="2018-09-12T02:04:00Z">
            <w:rPr>
              <w:ins w:id="212" w:author="Ignacio Ribera Diaz" w:date="2018-09-12T00:07:00Z"/>
              <w:szCs w:val="26"/>
              <w:lang w:val="en-US"/>
            </w:rPr>
          </w:rPrChange>
        </w:rPr>
      </w:pPr>
      <w:ins w:id="213" w:author="Ignacio Ribera Diaz" w:date="2018-09-12T01:48:00Z">
        <w:r w:rsidRPr="00644212">
          <w:rPr>
            <w:lang w:val="en-US"/>
            <w:rPrChange w:id="214" w:author="Ignacio Ribera Diaz" w:date="2018-09-12T02:04:00Z">
              <w:rPr>
                <w:szCs w:val="26"/>
                <w:lang w:val="en-US"/>
              </w:rPr>
            </w:rPrChange>
          </w:rPr>
          <w:t>Keywords: HTML, C</w:t>
        </w:r>
        <w:r w:rsidRPr="00644212">
          <w:rPr>
            <w:lang w:val="en-US"/>
            <w:rPrChange w:id="215" w:author="Ignacio Ribera Diaz" w:date="2018-09-12T02:04:00Z">
              <w:rPr>
                <w:szCs w:val="26"/>
              </w:rPr>
            </w:rPrChange>
          </w:rPr>
          <w:t>SS, JavaScript, w</w:t>
        </w:r>
        <w:r w:rsidRPr="00CD185C">
          <w:rPr>
            <w:lang w:val="en-US"/>
          </w:rPr>
          <w:t>eb, container.</w:t>
        </w:r>
      </w:ins>
    </w:p>
    <w:p w14:paraId="4264AEF5" w14:textId="719906DB" w:rsidR="00B221BF" w:rsidRPr="004C3078" w:rsidRDefault="00CE6A20" w:rsidP="001B50F7">
      <w:pPr>
        <w:pStyle w:val="Ttulo1"/>
        <w:spacing w:line="276" w:lineRule="auto"/>
        <w:rPr>
          <w:lang w:val="en-US"/>
          <w:rPrChange w:id="216" w:author="Ignacio Ribera Diaz" w:date="2018-09-13T01:29:00Z">
            <w:rPr/>
          </w:rPrChange>
        </w:rPr>
      </w:pPr>
      <w:r w:rsidRPr="00231C83">
        <w:rPr>
          <w:lang w:val="en-US"/>
          <w:rPrChange w:id="217" w:author="Ignacio Ribera Diaz" w:date="2018-09-12T01:59:00Z">
            <w:rPr/>
          </w:rPrChange>
        </w:rPr>
        <w:br w:type="column"/>
      </w:r>
      <w:bookmarkStart w:id="218" w:name="_Toc524480163"/>
      <w:bookmarkStart w:id="219" w:name="_Toc524664787"/>
      <w:commentRangeStart w:id="220"/>
      <w:proofErr w:type="spellStart"/>
      <w:r w:rsidR="00B221BF" w:rsidRPr="004C3078">
        <w:rPr>
          <w:lang w:val="en-US"/>
          <w:rPrChange w:id="221" w:author="Ignacio Ribera Diaz" w:date="2018-09-13T01:29:00Z">
            <w:rPr/>
          </w:rPrChange>
        </w:rPr>
        <w:lastRenderedPageBreak/>
        <w:t>Índice</w:t>
      </w:r>
      <w:commentRangeEnd w:id="220"/>
      <w:proofErr w:type="spellEnd"/>
      <w:r w:rsidR="00134E2B">
        <w:rPr>
          <w:rStyle w:val="Refdecomentario"/>
          <w:rFonts w:asciiTheme="minorHAnsi" w:eastAsiaTheme="minorHAnsi" w:hAnsiTheme="minorHAnsi" w:cstheme="minorBidi"/>
          <w:color w:val="auto"/>
        </w:rPr>
        <w:commentReference w:id="220"/>
      </w:r>
      <w:bookmarkEnd w:id="218"/>
      <w:bookmarkEnd w:id="219"/>
    </w:p>
    <w:sdt>
      <w:sdtPr>
        <w:rPr>
          <w:sz w:val="26"/>
        </w:rPr>
        <w:id w:val="-256900695"/>
        <w:docPartObj>
          <w:docPartGallery w:val="Table of Contents"/>
          <w:docPartUnique/>
        </w:docPartObj>
      </w:sdtPr>
      <w:sdtEndPr>
        <w:rPr>
          <w:rFonts w:asciiTheme="minorHAnsi" w:eastAsiaTheme="minorHAnsi" w:hAnsiTheme="minorHAnsi" w:cstheme="minorBidi"/>
          <w:b/>
          <w:bCs/>
          <w:color w:val="auto"/>
          <w:sz w:val="22"/>
          <w:szCs w:val="26"/>
          <w:lang w:eastAsia="en-US"/>
        </w:rPr>
      </w:sdtEndPr>
      <w:sdtContent>
        <w:p w14:paraId="53D3F0F0" w14:textId="54D40D35" w:rsidR="00B221BF" w:rsidRPr="00644212" w:rsidDel="003F4CF8" w:rsidRDefault="00B221BF" w:rsidP="001B50F7">
          <w:pPr>
            <w:pStyle w:val="TtuloTDC"/>
            <w:spacing w:line="276" w:lineRule="auto"/>
            <w:rPr>
              <w:del w:id="222" w:author="Ignacio Ribera Diaz" w:date="2018-09-12T01:47:00Z"/>
              <w:sz w:val="22"/>
              <w:szCs w:val="22"/>
              <w:rPrChange w:id="223" w:author="Ignacio Ribera Diaz" w:date="2018-09-12T02:04:00Z">
                <w:rPr>
                  <w:del w:id="224" w:author="Ignacio Ribera Diaz" w:date="2018-09-12T01:47:00Z"/>
                </w:rPr>
              </w:rPrChange>
            </w:rPr>
          </w:pPr>
        </w:p>
        <w:p w14:paraId="44FA0D50" w14:textId="64202035" w:rsidR="003C614C" w:rsidRDefault="0012173C">
          <w:pPr>
            <w:pStyle w:val="TDC1"/>
            <w:tabs>
              <w:tab w:val="right" w:leader="dot" w:pos="8494"/>
            </w:tabs>
            <w:rPr>
              <w:ins w:id="225" w:author="Ignacio Ribera Diaz" w:date="2018-09-14T05:04:00Z"/>
              <w:rFonts w:eastAsiaTheme="minorEastAsia"/>
              <w:noProof/>
              <w:lang w:eastAsia="es-ES"/>
            </w:rPr>
          </w:pPr>
          <w:r w:rsidRPr="00644212">
            <w:rPr>
              <w:b/>
              <w:bCs/>
              <w:rPrChange w:id="226" w:author="Ignacio Ribera Diaz" w:date="2018-09-12T02:04:00Z">
                <w:rPr>
                  <w:b/>
                  <w:bCs/>
                  <w:szCs w:val="26"/>
                </w:rPr>
              </w:rPrChange>
            </w:rPr>
            <w:fldChar w:fldCharType="begin"/>
          </w:r>
          <w:r w:rsidRPr="00644212">
            <w:rPr>
              <w:b/>
              <w:bCs/>
              <w:rPrChange w:id="227" w:author="Ignacio Ribera Diaz" w:date="2018-09-12T02:04:00Z">
                <w:rPr>
                  <w:b/>
                  <w:bCs/>
                  <w:szCs w:val="26"/>
                </w:rPr>
              </w:rPrChange>
            </w:rPr>
            <w:instrText xml:space="preserve"> TOC \o "1-3" \h \z \u </w:instrText>
          </w:r>
          <w:r w:rsidRPr="00644212">
            <w:rPr>
              <w:b/>
              <w:bCs/>
              <w:rPrChange w:id="228" w:author="Ignacio Ribera Diaz" w:date="2018-09-12T02:04:00Z">
                <w:rPr>
                  <w:b/>
                  <w:bCs/>
                  <w:szCs w:val="26"/>
                </w:rPr>
              </w:rPrChange>
            </w:rPr>
            <w:fldChar w:fldCharType="separate"/>
          </w:r>
          <w:ins w:id="229" w:author="Ignacio Ribera Diaz" w:date="2018-09-14T05:04:00Z">
            <w:r w:rsidR="003C614C" w:rsidRPr="00610A5A">
              <w:rPr>
                <w:rStyle w:val="Hipervnculo"/>
                <w:noProof/>
              </w:rPr>
              <w:fldChar w:fldCharType="begin"/>
            </w:r>
            <w:r w:rsidR="003C614C" w:rsidRPr="00610A5A">
              <w:rPr>
                <w:rStyle w:val="Hipervnculo"/>
                <w:noProof/>
              </w:rPr>
              <w:instrText xml:space="preserve"> </w:instrText>
            </w:r>
            <w:r w:rsidR="003C614C">
              <w:rPr>
                <w:noProof/>
              </w:rPr>
              <w:instrText>HYPERLINK \l "_Toc524664787"</w:instrText>
            </w:r>
            <w:r w:rsidR="003C614C" w:rsidRPr="00610A5A">
              <w:rPr>
                <w:rStyle w:val="Hipervnculo"/>
                <w:noProof/>
              </w:rPr>
              <w:instrText xml:space="preserve"> </w:instrText>
            </w:r>
            <w:r w:rsidR="003C614C" w:rsidRPr="00610A5A">
              <w:rPr>
                <w:rStyle w:val="Hipervnculo"/>
                <w:noProof/>
              </w:rPr>
              <w:fldChar w:fldCharType="separate"/>
            </w:r>
            <w:r w:rsidR="003C614C" w:rsidRPr="00610A5A">
              <w:rPr>
                <w:rStyle w:val="Hipervnculo"/>
                <w:noProof/>
                <w:lang w:val="en-US"/>
              </w:rPr>
              <w:t>Índice</w:t>
            </w:r>
            <w:r w:rsidR="003C614C">
              <w:rPr>
                <w:noProof/>
                <w:webHidden/>
              </w:rPr>
              <w:tab/>
            </w:r>
            <w:r w:rsidR="003C614C">
              <w:rPr>
                <w:noProof/>
                <w:webHidden/>
              </w:rPr>
              <w:fldChar w:fldCharType="begin"/>
            </w:r>
            <w:r w:rsidR="003C614C">
              <w:rPr>
                <w:noProof/>
                <w:webHidden/>
              </w:rPr>
              <w:instrText xml:space="preserve"> PAGEREF _Toc524664787 \h </w:instrText>
            </w:r>
          </w:ins>
          <w:r w:rsidR="003C614C">
            <w:rPr>
              <w:noProof/>
              <w:webHidden/>
            </w:rPr>
          </w:r>
          <w:r w:rsidR="003C614C">
            <w:rPr>
              <w:noProof/>
              <w:webHidden/>
            </w:rPr>
            <w:fldChar w:fldCharType="separate"/>
          </w:r>
          <w:ins w:id="230" w:author="Ignacio Ribera Diaz" w:date="2018-09-14T05:04:00Z">
            <w:r w:rsidR="003C614C">
              <w:rPr>
                <w:noProof/>
                <w:webHidden/>
              </w:rPr>
              <w:t>4</w:t>
            </w:r>
            <w:r w:rsidR="003C614C">
              <w:rPr>
                <w:noProof/>
                <w:webHidden/>
              </w:rPr>
              <w:fldChar w:fldCharType="end"/>
            </w:r>
            <w:r w:rsidR="003C614C" w:rsidRPr="00610A5A">
              <w:rPr>
                <w:rStyle w:val="Hipervnculo"/>
                <w:noProof/>
              </w:rPr>
              <w:fldChar w:fldCharType="end"/>
            </w:r>
          </w:ins>
        </w:p>
        <w:p w14:paraId="47DD9DD7" w14:textId="08A22F04" w:rsidR="003C614C" w:rsidRDefault="003C614C">
          <w:pPr>
            <w:pStyle w:val="TDC1"/>
            <w:tabs>
              <w:tab w:val="right" w:leader="dot" w:pos="8494"/>
            </w:tabs>
            <w:rPr>
              <w:ins w:id="231" w:author="Ignacio Ribera Diaz" w:date="2018-09-14T05:04:00Z"/>
              <w:rFonts w:eastAsiaTheme="minorEastAsia"/>
              <w:noProof/>
              <w:lang w:eastAsia="es-ES"/>
            </w:rPr>
          </w:pPr>
          <w:ins w:id="232"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"_Toc524664788"</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Índice de figuras</w:t>
            </w:r>
            <w:r>
              <w:rPr>
                <w:noProof/>
                <w:webHidden/>
              </w:rPr>
              <w:tab/>
            </w:r>
            <w:r>
              <w:rPr>
                <w:noProof/>
                <w:webHidden/>
              </w:rPr>
              <w:fldChar w:fldCharType="begin"/>
            </w:r>
            <w:r>
              <w:rPr>
                <w:noProof/>
                <w:webHidden/>
              </w:rPr>
              <w:instrText xml:space="preserve"> PAGEREF _Toc524664788 \h </w:instrText>
            </w:r>
          </w:ins>
          <w:r>
            <w:rPr>
              <w:noProof/>
              <w:webHidden/>
            </w:rPr>
          </w:r>
          <w:r>
            <w:rPr>
              <w:noProof/>
              <w:webHidden/>
            </w:rPr>
            <w:fldChar w:fldCharType="separate"/>
          </w:r>
          <w:ins w:id="233" w:author="Ignacio Ribera Diaz" w:date="2018-09-14T05:04:00Z">
            <w:r>
              <w:rPr>
                <w:noProof/>
                <w:webHidden/>
              </w:rPr>
              <w:t>5</w:t>
            </w:r>
            <w:r>
              <w:rPr>
                <w:noProof/>
                <w:webHidden/>
              </w:rPr>
              <w:fldChar w:fldCharType="end"/>
            </w:r>
            <w:r w:rsidRPr="00610A5A">
              <w:rPr>
                <w:rStyle w:val="Hipervnculo"/>
                <w:noProof/>
              </w:rPr>
              <w:fldChar w:fldCharType="end"/>
            </w:r>
          </w:ins>
        </w:p>
        <w:p w14:paraId="1BFD0A8A" w14:textId="65C10352" w:rsidR="003C614C" w:rsidRDefault="003C614C">
          <w:pPr>
            <w:pStyle w:val="TDC1"/>
            <w:tabs>
              <w:tab w:val="right" w:leader="dot" w:pos="8494"/>
            </w:tabs>
            <w:rPr>
              <w:ins w:id="234" w:author="Ignacio Ribera Diaz" w:date="2018-09-14T05:04:00Z"/>
              <w:rFonts w:eastAsiaTheme="minorEastAsia"/>
              <w:noProof/>
              <w:lang w:eastAsia="es-ES"/>
            </w:rPr>
          </w:pPr>
          <w:ins w:id="235"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"_Toc524664789"</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Resumen extendido</w:t>
            </w:r>
            <w:r>
              <w:rPr>
                <w:noProof/>
                <w:webHidden/>
              </w:rPr>
              <w:tab/>
            </w:r>
            <w:r>
              <w:rPr>
                <w:noProof/>
                <w:webHidden/>
              </w:rPr>
              <w:fldChar w:fldCharType="begin"/>
            </w:r>
            <w:r>
              <w:rPr>
                <w:noProof/>
                <w:webHidden/>
              </w:rPr>
              <w:instrText xml:space="preserve"> PAGEREF _Toc524664789 \h </w:instrText>
            </w:r>
          </w:ins>
          <w:r>
            <w:rPr>
              <w:noProof/>
              <w:webHidden/>
            </w:rPr>
          </w:r>
          <w:r>
            <w:rPr>
              <w:noProof/>
              <w:webHidden/>
            </w:rPr>
            <w:fldChar w:fldCharType="separate"/>
          </w:r>
          <w:ins w:id="236" w:author="Ignacio Ribera Diaz" w:date="2018-09-14T05:04:00Z">
            <w:r>
              <w:rPr>
                <w:noProof/>
                <w:webHidden/>
              </w:rPr>
              <w:t>6</w:t>
            </w:r>
            <w:r>
              <w:rPr>
                <w:noProof/>
                <w:webHidden/>
              </w:rPr>
              <w:fldChar w:fldCharType="end"/>
            </w:r>
            <w:r w:rsidRPr="00610A5A">
              <w:rPr>
                <w:rStyle w:val="Hipervnculo"/>
                <w:noProof/>
              </w:rPr>
              <w:fldChar w:fldCharType="end"/>
            </w:r>
          </w:ins>
        </w:p>
        <w:p w14:paraId="558A03E8" w14:textId="3D5A5655" w:rsidR="003C614C" w:rsidRDefault="003C614C">
          <w:pPr>
            <w:pStyle w:val="TDC1"/>
            <w:tabs>
              <w:tab w:val="right" w:leader="dot" w:pos="8494"/>
            </w:tabs>
            <w:rPr>
              <w:ins w:id="237" w:author="Ignacio Ribera Diaz" w:date="2018-09-14T05:04:00Z"/>
              <w:rFonts w:eastAsiaTheme="minorEastAsia"/>
              <w:noProof/>
              <w:lang w:eastAsia="es-ES"/>
            </w:rPr>
          </w:pPr>
          <w:ins w:id="238"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"_Toc524664790"</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1 Introducción al web</w:t>
            </w:r>
            <w:r>
              <w:rPr>
                <w:noProof/>
                <w:webHidden/>
              </w:rPr>
              <w:tab/>
            </w:r>
            <w:r>
              <w:rPr>
                <w:noProof/>
                <w:webHidden/>
              </w:rPr>
              <w:fldChar w:fldCharType="begin"/>
            </w:r>
            <w:r>
              <w:rPr>
                <w:noProof/>
                <w:webHidden/>
              </w:rPr>
              <w:instrText xml:space="preserve"> PAGEREF _Toc524664790 \h </w:instrText>
            </w:r>
          </w:ins>
          <w:r>
            <w:rPr>
              <w:noProof/>
              <w:webHidden/>
            </w:rPr>
          </w:r>
          <w:r>
            <w:rPr>
              <w:noProof/>
              <w:webHidden/>
            </w:rPr>
            <w:fldChar w:fldCharType="separate"/>
          </w:r>
          <w:ins w:id="239" w:author="Ignacio Ribera Diaz" w:date="2018-09-14T05:04:00Z">
            <w:r>
              <w:rPr>
                <w:noProof/>
                <w:webHidden/>
              </w:rPr>
              <w:t>7</w:t>
            </w:r>
            <w:r>
              <w:rPr>
                <w:noProof/>
                <w:webHidden/>
              </w:rPr>
              <w:fldChar w:fldCharType="end"/>
            </w:r>
            <w:r w:rsidRPr="00610A5A">
              <w:rPr>
                <w:rStyle w:val="Hipervnculo"/>
                <w:noProof/>
              </w:rPr>
              <w:fldChar w:fldCharType="end"/>
            </w:r>
          </w:ins>
        </w:p>
        <w:p w14:paraId="2AC4C8D4" w14:textId="4A80FE10" w:rsidR="003C614C" w:rsidRDefault="003C614C">
          <w:pPr>
            <w:pStyle w:val="TDC1"/>
            <w:tabs>
              <w:tab w:val="right" w:leader="dot" w:pos="8494"/>
            </w:tabs>
            <w:rPr>
              <w:ins w:id="240" w:author="Ignacio Ribera Diaz" w:date="2018-09-14T05:04:00Z"/>
              <w:rFonts w:eastAsiaTheme="minorEastAsia"/>
              <w:noProof/>
              <w:lang w:eastAsia="es-ES"/>
            </w:rPr>
          </w:pPr>
          <w:ins w:id="241"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"_Toc524664791"</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2 Tecnologías en el ámbito web</w:t>
            </w:r>
            <w:r>
              <w:rPr>
                <w:noProof/>
                <w:webHidden/>
              </w:rPr>
              <w:tab/>
            </w:r>
            <w:r>
              <w:rPr>
                <w:noProof/>
                <w:webHidden/>
              </w:rPr>
              <w:fldChar w:fldCharType="begin"/>
            </w:r>
            <w:r>
              <w:rPr>
                <w:noProof/>
                <w:webHidden/>
              </w:rPr>
              <w:instrText xml:space="preserve"> PAGEREF _Toc524664791 \h </w:instrText>
            </w:r>
          </w:ins>
          <w:r>
            <w:rPr>
              <w:noProof/>
              <w:webHidden/>
            </w:rPr>
          </w:r>
          <w:r>
            <w:rPr>
              <w:noProof/>
              <w:webHidden/>
            </w:rPr>
            <w:fldChar w:fldCharType="separate"/>
          </w:r>
          <w:ins w:id="242" w:author="Ignacio Ribera Diaz" w:date="2018-09-14T05:04:00Z">
            <w:r>
              <w:rPr>
                <w:noProof/>
                <w:webHidden/>
              </w:rPr>
              <w:t>9</w:t>
            </w:r>
            <w:r>
              <w:rPr>
                <w:noProof/>
                <w:webHidden/>
              </w:rPr>
              <w:fldChar w:fldCharType="end"/>
            </w:r>
            <w:r w:rsidRPr="00610A5A">
              <w:rPr>
                <w:rStyle w:val="Hipervnculo"/>
                <w:noProof/>
              </w:rPr>
              <w:fldChar w:fldCharType="end"/>
            </w:r>
          </w:ins>
        </w:p>
        <w:p w14:paraId="5A5935EB" w14:textId="18668918" w:rsidR="003C614C" w:rsidRDefault="003C614C">
          <w:pPr>
            <w:pStyle w:val="TDC2"/>
            <w:tabs>
              <w:tab w:val="right" w:leader="dot" w:pos="8494"/>
            </w:tabs>
            <w:rPr>
              <w:ins w:id="243" w:author="Ignacio Ribera Diaz" w:date="2018-09-14T05:04:00Z"/>
              <w:rFonts w:eastAsiaTheme="minorEastAsia"/>
              <w:noProof/>
              <w:lang w:eastAsia="es-ES"/>
            </w:rPr>
          </w:pPr>
          <w:ins w:id="244"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"_Toc524664792"</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2.1 HTML</w:t>
            </w:r>
            <w:r>
              <w:rPr>
                <w:noProof/>
                <w:webHidden/>
              </w:rPr>
              <w:tab/>
            </w:r>
            <w:r>
              <w:rPr>
                <w:noProof/>
                <w:webHidden/>
              </w:rPr>
              <w:fldChar w:fldCharType="begin"/>
            </w:r>
            <w:r>
              <w:rPr>
                <w:noProof/>
                <w:webHidden/>
              </w:rPr>
              <w:instrText xml:space="preserve"> PAGEREF _Toc524664792 \h </w:instrText>
            </w:r>
          </w:ins>
          <w:r>
            <w:rPr>
              <w:noProof/>
              <w:webHidden/>
            </w:rPr>
          </w:r>
          <w:r>
            <w:rPr>
              <w:noProof/>
              <w:webHidden/>
            </w:rPr>
            <w:fldChar w:fldCharType="separate"/>
          </w:r>
          <w:ins w:id="245" w:author="Ignacio Ribera Diaz" w:date="2018-09-14T05:04:00Z">
            <w:r>
              <w:rPr>
                <w:noProof/>
                <w:webHidden/>
              </w:rPr>
              <w:t>9</w:t>
            </w:r>
            <w:r>
              <w:rPr>
                <w:noProof/>
                <w:webHidden/>
              </w:rPr>
              <w:fldChar w:fldCharType="end"/>
            </w:r>
            <w:r w:rsidRPr="00610A5A">
              <w:rPr>
                <w:rStyle w:val="Hipervnculo"/>
                <w:noProof/>
              </w:rPr>
              <w:fldChar w:fldCharType="end"/>
            </w:r>
          </w:ins>
        </w:p>
        <w:p w14:paraId="2B766E76" w14:textId="395E8041" w:rsidR="003C614C" w:rsidRDefault="003C614C">
          <w:pPr>
            <w:pStyle w:val="TDC3"/>
            <w:tabs>
              <w:tab w:val="right" w:leader="dot" w:pos="8494"/>
            </w:tabs>
            <w:rPr>
              <w:ins w:id="246" w:author="Ignacio Ribera Diaz" w:date="2018-09-14T05:04:00Z"/>
              <w:rFonts w:eastAsiaTheme="minorEastAsia"/>
              <w:noProof/>
              <w:lang w:eastAsia="es-ES"/>
            </w:rPr>
          </w:pPr>
          <w:ins w:id="247"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"_Toc524664793"</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2.1.1 Elementos HTML</w:t>
            </w:r>
            <w:r>
              <w:rPr>
                <w:noProof/>
                <w:webHidden/>
              </w:rPr>
              <w:tab/>
            </w:r>
            <w:r>
              <w:rPr>
                <w:noProof/>
                <w:webHidden/>
              </w:rPr>
              <w:fldChar w:fldCharType="begin"/>
            </w:r>
            <w:r>
              <w:rPr>
                <w:noProof/>
                <w:webHidden/>
              </w:rPr>
              <w:instrText xml:space="preserve"> PAGEREF _Toc524664793 \h </w:instrText>
            </w:r>
          </w:ins>
          <w:r>
            <w:rPr>
              <w:noProof/>
              <w:webHidden/>
            </w:rPr>
          </w:r>
          <w:r>
            <w:rPr>
              <w:noProof/>
              <w:webHidden/>
            </w:rPr>
            <w:fldChar w:fldCharType="separate"/>
          </w:r>
          <w:ins w:id="248" w:author="Ignacio Ribera Diaz" w:date="2018-09-14T05:04:00Z">
            <w:r>
              <w:rPr>
                <w:noProof/>
                <w:webHidden/>
              </w:rPr>
              <w:t>9</w:t>
            </w:r>
            <w:r>
              <w:rPr>
                <w:noProof/>
                <w:webHidden/>
              </w:rPr>
              <w:fldChar w:fldCharType="end"/>
            </w:r>
            <w:r w:rsidRPr="00610A5A">
              <w:rPr>
                <w:rStyle w:val="Hipervnculo"/>
                <w:noProof/>
              </w:rPr>
              <w:fldChar w:fldCharType="end"/>
            </w:r>
          </w:ins>
        </w:p>
        <w:p w14:paraId="79786288" w14:textId="44BDF786" w:rsidR="003C614C" w:rsidRDefault="003C614C">
          <w:pPr>
            <w:pStyle w:val="TDC3"/>
            <w:tabs>
              <w:tab w:val="right" w:leader="dot" w:pos="8494"/>
            </w:tabs>
            <w:rPr>
              <w:ins w:id="249" w:author="Ignacio Ribera Diaz" w:date="2018-09-14T05:04:00Z"/>
              <w:rFonts w:eastAsiaTheme="minorEastAsia"/>
              <w:noProof/>
              <w:lang w:eastAsia="es-ES"/>
            </w:rPr>
          </w:pPr>
          <w:ins w:id="250"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"_Toc524664794"</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2.1.2 Partes de un HTML</w:t>
            </w:r>
            <w:r>
              <w:rPr>
                <w:noProof/>
                <w:webHidden/>
              </w:rPr>
              <w:tab/>
            </w:r>
            <w:r>
              <w:rPr>
                <w:noProof/>
                <w:webHidden/>
              </w:rPr>
              <w:fldChar w:fldCharType="begin"/>
            </w:r>
            <w:r>
              <w:rPr>
                <w:noProof/>
                <w:webHidden/>
              </w:rPr>
              <w:instrText xml:space="preserve"> PAGEREF _Toc524664794 \h </w:instrText>
            </w:r>
          </w:ins>
          <w:r>
            <w:rPr>
              <w:noProof/>
              <w:webHidden/>
            </w:rPr>
          </w:r>
          <w:r>
            <w:rPr>
              <w:noProof/>
              <w:webHidden/>
            </w:rPr>
            <w:fldChar w:fldCharType="separate"/>
          </w:r>
          <w:ins w:id="251" w:author="Ignacio Ribera Diaz" w:date="2018-09-14T05:04:00Z">
            <w:r>
              <w:rPr>
                <w:noProof/>
                <w:webHidden/>
              </w:rPr>
              <w:t>10</w:t>
            </w:r>
            <w:r>
              <w:rPr>
                <w:noProof/>
                <w:webHidden/>
              </w:rPr>
              <w:fldChar w:fldCharType="end"/>
            </w:r>
            <w:r w:rsidRPr="00610A5A">
              <w:rPr>
                <w:rStyle w:val="Hipervnculo"/>
                <w:noProof/>
              </w:rPr>
              <w:fldChar w:fldCharType="end"/>
            </w:r>
          </w:ins>
        </w:p>
        <w:p w14:paraId="1A68E80E" w14:textId="4B1622EA" w:rsidR="003C614C" w:rsidRDefault="003C614C">
          <w:pPr>
            <w:pStyle w:val="TDC2"/>
            <w:tabs>
              <w:tab w:val="right" w:leader="dot" w:pos="8494"/>
            </w:tabs>
            <w:rPr>
              <w:ins w:id="252" w:author="Ignacio Ribera Diaz" w:date="2018-09-14T05:04:00Z"/>
              <w:rFonts w:eastAsiaTheme="minorEastAsia"/>
              <w:noProof/>
              <w:lang w:eastAsia="es-ES"/>
            </w:rPr>
          </w:pPr>
          <w:ins w:id="253"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"_Toc524664795"</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2.2 CSS</w:t>
            </w:r>
            <w:r>
              <w:rPr>
                <w:noProof/>
                <w:webHidden/>
              </w:rPr>
              <w:tab/>
            </w:r>
            <w:r>
              <w:rPr>
                <w:noProof/>
                <w:webHidden/>
              </w:rPr>
              <w:fldChar w:fldCharType="begin"/>
            </w:r>
            <w:r>
              <w:rPr>
                <w:noProof/>
                <w:webHidden/>
              </w:rPr>
              <w:instrText xml:space="preserve"> PAGEREF _Toc524664795 \h </w:instrText>
            </w:r>
          </w:ins>
          <w:r>
            <w:rPr>
              <w:noProof/>
              <w:webHidden/>
            </w:rPr>
          </w:r>
          <w:r>
            <w:rPr>
              <w:noProof/>
              <w:webHidden/>
            </w:rPr>
            <w:fldChar w:fldCharType="separate"/>
          </w:r>
          <w:ins w:id="254" w:author="Ignacio Ribera Diaz" w:date="2018-09-14T05:04:00Z">
            <w:r>
              <w:rPr>
                <w:noProof/>
                <w:webHidden/>
              </w:rPr>
              <w:t>11</w:t>
            </w:r>
            <w:r>
              <w:rPr>
                <w:noProof/>
                <w:webHidden/>
              </w:rPr>
              <w:fldChar w:fldCharType="end"/>
            </w:r>
            <w:r w:rsidRPr="00610A5A">
              <w:rPr>
                <w:rStyle w:val="Hipervnculo"/>
                <w:noProof/>
              </w:rPr>
              <w:fldChar w:fldCharType="end"/>
            </w:r>
          </w:ins>
        </w:p>
        <w:p w14:paraId="459B233F" w14:textId="5E116A27" w:rsidR="003C614C" w:rsidRDefault="003C614C">
          <w:pPr>
            <w:pStyle w:val="TDC2"/>
            <w:tabs>
              <w:tab w:val="right" w:leader="dot" w:pos="8494"/>
            </w:tabs>
            <w:rPr>
              <w:ins w:id="255" w:author="Ignacio Ribera Diaz" w:date="2018-09-14T05:04:00Z"/>
              <w:rFonts w:eastAsiaTheme="minorEastAsia"/>
              <w:noProof/>
              <w:lang w:eastAsia="es-ES"/>
            </w:rPr>
          </w:pPr>
          <w:ins w:id="256"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"_Toc524664796"</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2.3 JavaScript</w:t>
            </w:r>
            <w:r>
              <w:rPr>
                <w:noProof/>
                <w:webHidden/>
              </w:rPr>
              <w:tab/>
            </w:r>
            <w:r>
              <w:rPr>
                <w:noProof/>
                <w:webHidden/>
              </w:rPr>
              <w:fldChar w:fldCharType="begin"/>
            </w:r>
            <w:r>
              <w:rPr>
                <w:noProof/>
                <w:webHidden/>
              </w:rPr>
              <w:instrText xml:space="preserve"> PAGEREF _Toc524664796 \h </w:instrText>
            </w:r>
          </w:ins>
          <w:r>
            <w:rPr>
              <w:noProof/>
              <w:webHidden/>
            </w:rPr>
          </w:r>
          <w:r>
            <w:rPr>
              <w:noProof/>
              <w:webHidden/>
            </w:rPr>
            <w:fldChar w:fldCharType="separate"/>
          </w:r>
          <w:ins w:id="257" w:author="Ignacio Ribera Diaz" w:date="2018-09-14T05:04:00Z">
            <w:r>
              <w:rPr>
                <w:noProof/>
                <w:webHidden/>
              </w:rPr>
              <w:t>12</w:t>
            </w:r>
            <w:r>
              <w:rPr>
                <w:noProof/>
                <w:webHidden/>
              </w:rPr>
              <w:fldChar w:fldCharType="end"/>
            </w:r>
            <w:r w:rsidRPr="00610A5A">
              <w:rPr>
                <w:rStyle w:val="Hipervnculo"/>
                <w:noProof/>
              </w:rPr>
              <w:fldChar w:fldCharType="end"/>
            </w:r>
          </w:ins>
        </w:p>
        <w:p w14:paraId="6BA410A2" w14:textId="572915AE" w:rsidR="003C614C" w:rsidRDefault="003C614C">
          <w:pPr>
            <w:pStyle w:val="TDC2"/>
            <w:tabs>
              <w:tab w:val="right" w:leader="dot" w:pos="8494"/>
            </w:tabs>
            <w:rPr>
              <w:ins w:id="258" w:author="Ignacio Ribera Diaz" w:date="2018-09-14T05:04:00Z"/>
              <w:rFonts w:eastAsiaTheme="minorEastAsia"/>
              <w:noProof/>
              <w:lang w:eastAsia="es-ES"/>
            </w:rPr>
          </w:pPr>
          <w:ins w:id="259"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"_Toc524664797"</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2.4 GitHub</w:t>
            </w:r>
            <w:r>
              <w:rPr>
                <w:noProof/>
                <w:webHidden/>
              </w:rPr>
              <w:tab/>
            </w:r>
            <w:r>
              <w:rPr>
                <w:noProof/>
                <w:webHidden/>
              </w:rPr>
              <w:fldChar w:fldCharType="begin"/>
            </w:r>
            <w:r>
              <w:rPr>
                <w:noProof/>
                <w:webHidden/>
              </w:rPr>
              <w:instrText xml:space="preserve"> PAGEREF _Toc524664797 \h </w:instrText>
            </w:r>
          </w:ins>
          <w:r>
            <w:rPr>
              <w:noProof/>
              <w:webHidden/>
            </w:rPr>
          </w:r>
          <w:r>
            <w:rPr>
              <w:noProof/>
              <w:webHidden/>
            </w:rPr>
            <w:fldChar w:fldCharType="separate"/>
          </w:r>
          <w:ins w:id="260" w:author="Ignacio Ribera Diaz" w:date="2018-09-14T05:04:00Z">
            <w:r>
              <w:rPr>
                <w:noProof/>
                <w:webHidden/>
              </w:rPr>
              <w:t>13</w:t>
            </w:r>
            <w:r>
              <w:rPr>
                <w:noProof/>
                <w:webHidden/>
              </w:rPr>
              <w:fldChar w:fldCharType="end"/>
            </w:r>
            <w:r w:rsidRPr="00610A5A">
              <w:rPr>
                <w:rStyle w:val="Hipervnculo"/>
                <w:noProof/>
              </w:rPr>
              <w:fldChar w:fldCharType="end"/>
            </w:r>
          </w:ins>
        </w:p>
        <w:p w14:paraId="101F1482" w14:textId="5AA115DD" w:rsidR="003C614C" w:rsidRDefault="003C614C">
          <w:pPr>
            <w:pStyle w:val="TDC3"/>
            <w:tabs>
              <w:tab w:val="right" w:leader="dot" w:pos="8494"/>
            </w:tabs>
            <w:rPr>
              <w:ins w:id="261" w:author="Ignacio Ribera Diaz" w:date="2018-09-14T05:04:00Z"/>
              <w:rFonts w:eastAsiaTheme="minorEastAsia"/>
              <w:noProof/>
              <w:lang w:eastAsia="es-ES"/>
            </w:rPr>
          </w:pPr>
          <w:ins w:id="262"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"_Toc524664798"</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2.4.1 GitHub Pages</w:t>
            </w:r>
            <w:r>
              <w:rPr>
                <w:noProof/>
                <w:webHidden/>
              </w:rPr>
              <w:tab/>
            </w:r>
            <w:r>
              <w:rPr>
                <w:noProof/>
                <w:webHidden/>
              </w:rPr>
              <w:fldChar w:fldCharType="begin"/>
            </w:r>
            <w:r>
              <w:rPr>
                <w:noProof/>
                <w:webHidden/>
              </w:rPr>
              <w:instrText xml:space="preserve"> PAGEREF _Toc524664798 \h </w:instrText>
            </w:r>
          </w:ins>
          <w:r>
            <w:rPr>
              <w:noProof/>
              <w:webHidden/>
            </w:rPr>
          </w:r>
          <w:r>
            <w:rPr>
              <w:noProof/>
              <w:webHidden/>
            </w:rPr>
            <w:fldChar w:fldCharType="separate"/>
          </w:r>
          <w:ins w:id="263" w:author="Ignacio Ribera Diaz" w:date="2018-09-14T05:04:00Z">
            <w:r>
              <w:rPr>
                <w:noProof/>
                <w:webHidden/>
              </w:rPr>
              <w:t>13</w:t>
            </w:r>
            <w:r>
              <w:rPr>
                <w:noProof/>
                <w:webHidden/>
              </w:rPr>
              <w:fldChar w:fldCharType="end"/>
            </w:r>
            <w:r w:rsidRPr="00610A5A">
              <w:rPr>
                <w:rStyle w:val="Hipervnculo"/>
                <w:noProof/>
              </w:rPr>
              <w:fldChar w:fldCharType="end"/>
            </w:r>
          </w:ins>
        </w:p>
        <w:p w14:paraId="13628A3C" w14:textId="726C9CF2" w:rsidR="003C614C" w:rsidRDefault="003C614C">
          <w:pPr>
            <w:pStyle w:val="TDC1"/>
            <w:tabs>
              <w:tab w:val="right" w:leader="dot" w:pos="8494"/>
            </w:tabs>
            <w:rPr>
              <w:ins w:id="264" w:author="Ignacio Ribera Diaz" w:date="2018-09-14T05:04:00Z"/>
              <w:rFonts w:eastAsiaTheme="minorEastAsia"/>
              <w:noProof/>
              <w:lang w:eastAsia="es-ES"/>
            </w:rPr>
          </w:pPr>
          <w:ins w:id="265"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"_Toc524664799"</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 xml:space="preserve">3 </w:t>
            </w:r>
            <w:r w:rsidRPr="00610A5A">
              <w:rPr>
                <w:rStyle w:val="Hipervnculo"/>
                <w:strike/>
                <w:noProof/>
              </w:rPr>
              <w:t>Plantilla</w:t>
            </w:r>
            <w:r w:rsidRPr="00610A5A">
              <w:rPr>
                <w:rStyle w:val="Hipervnculo"/>
                <w:noProof/>
              </w:rPr>
              <w:t xml:space="preserve"> WrapBootstrap Template</w:t>
            </w:r>
            <w:r>
              <w:rPr>
                <w:noProof/>
                <w:webHidden/>
              </w:rPr>
              <w:tab/>
            </w:r>
            <w:r>
              <w:rPr>
                <w:noProof/>
                <w:webHidden/>
              </w:rPr>
              <w:fldChar w:fldCharType="begin"/>
            </w:r>
            <w:r>
              <w:rPr>
                <w:noProof/>
                <w:webHidden/>
              </w:rPr>
              <w:instrText xml:space="preserve"> PAGEREF _Toc524664799 \h </w:instrText>
            </w:r>
          </w:ins>
          <w:r>
            <w:rPr>
              <w:noProof/>
              <w:webHidden/>
            </w:rPr>
          </w:r>
          <w:r>
            <w:rPr>
              <w:noProof/>
              <w:webHidden/>
            </w:rPr>
            <w:fldChar w:fldCharType="separate"/>
          </w:r>
          <w:ins w:id="266" w:author="Ignacio Ribera Diaz" w:date="2018-09-14T05:04:00Z">
            <w:r>
              <w:rPr>
                <w:noProof/>
                <w:webHidden/>
              </w:rPr>
              <w:t>15</w:t>
            </w:r>
            <w:r>
              <w:rPr>
                <w:noProof/>
                <w:webHidden/>
              </w:rPr>
              <w:fldChar w:fldCharType="end"/>
            </w:r>
            <w:r w:rsidRPr="00610A5A">
              <w:rPr>
                <w:rStyle w:val="Hipervnculo"/>
                <w:noProof/>
              </w:rPr>
              <w:fldChar w:fldCharType="end"/>
            </w:r>
          </w:ins>
        </w:p>
        <w:p w14:paraId="465DCC74" w14:textId="1C610063" w:rsidR="003C614C" w:rsidRDefault="003C614C">
          <w:pPr>
            <w:pStyle w:val="TDC2"/>
            <w:tabs>
              <w:tab w:val="right" w:leader="dot" w:pos="8494"/>
            </w:tabs>
            <w:rPr>
              <w:ins w:id="267" w:author="Ignacio Ribera Diaz" w:date="2018-09-14T05:04:00Z"/>
              <w:rFonts w:eastAsiaTheme="minorEastAsia"/>
              <w:noProof/>
              <w:lang w:eastAsia="es-ES"/>
            </w:rPr>
          </w:pPr>
          <w:ins w:id="268"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"_Toc524664800"</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3.1 WrapBootstrap</w:t>
            </w:r>
            <w:r>
              <w:rPr>
                <w:noProof/>
                <w:webHidden/>
              </w:rPr>
              <w:tab/>
            </w:r>
            <w:r>
              <w:rPr>
                <w:noProof/>
                <w:webHidden/>
              </w:rPr>
              <w:fldChar w:fldCharType="begin"/>
            </w:r>
            <w:r>
              <w:rPr>
                <w:noProof/>
                <w:webHidden/>
              </w:rPr>
              <w:instrText xml:space="preserve"> PAGEREF _Toc524664800 \h </w:instrText>
            </w:r>
          </w:ins>
          <w:r>
            <w:rPr>
              <w:noProof/>
              <w:webHidden/>
            </w:rPr>
          </w:r>
          <w:r>
            <w:rPr>
              <w:noProof/>
              <w:webHidden/>
            </w:rPr>
            <w:fldChar w:fldCharType="separate"/>
          </w:r>
          <w:ins w:id="269" w:author="Ignacio Ribera Diaz" w:date="2018-09-14T05:04:00Z">
            <w:r>
              <w:rPr>
                <w:noProof/>
                <w:webHidden/>
              </w:rPr>
              <w:t>15</w:t>
            </w:r>
            <w:r>
              <w:rPr>
                <w:noProof/>
                <w:webHidden/>
              </w:rPr>
              <w:fldChar w:fldCharType="end"/>
            </w:r>
            <w:r w:rsidRPr="00610A5A">
              <w:rPr>
                <w:rStyle w:val="Hipervnculo"/>
                <w:noProof/>
              </w:rPr>
              <w:fldChar w:fldCharType="end"/>
            </w:r>
          </w:ins>
        </w:p>
        <w:p w14:paraId="177961DF" w14:textId="71F0CF19" w:rsidR="003C614C" w:rsidRDefault="003C614C">
          <w:pPr>
            <w:pStyle w:val="TDC2"/>
            <w:tabs>
              <w:tab w:val="right" w:leader="dot" w:pos="8494"/>
            </w:tabs>
            <w:rPr>
              <w:ins w:id="270" w:author="Ignacio Ribera Diaz" w:date="2018-09-14T05:04:00Z"/>
              <w:rFonts w:eastAsiaTheme="minorEastAsia"/>
              <w:noProof/>
              <w:lang w:eastAsia="es-ES"/>
            </w:rPr>
          </w:pPr>
          <w:ins w:id="271"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"_Toc524664801"</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3.2 Bootstrap</w:t>
            </w:r>
            <w:r>
              <w:rPr>
                <w:noProof/>
                <w:webHidden/>
              </w:rPr>
              <w:tab/>
            </w:r>
            <w:r>
              <w:rPr>
                <w:noProof/>
                <w:webHidden/>
              </w:rPr>
              <w:fldChar w:fldCharType="begin"/>
            </w:r>
            <w:r>
              <w:rPr>
                <w:noProof/>
                <w:webHidden/>
              </w:rPr>
              <w:instrText xml:space="preserve"> PAGEREF _Toc524664801 \h </w:instrText>
            </w:r>
          </w:ins>
          <w:r>
            <w:rPr>
              <w:noProof/>
              <w:webHidden/>
            </w:rPr>
          </w:r>
          <w:r>
            <w:rPr>
              <w:noProof/>
              <w:webHidden/>
            </w:rPr>
            <w:fldChar w:fldCharType="separate"/>
          </w:r>
          <w:ins w:id="272" w:author="Ignacio Ribera Diaz" w:date="2018-09-14T05:04:00Z">
            <w:r>
              <w:rPr>
                <w:noProof/>
                <w:webHidden/>
              </w:rPr>
              <w:t>16</w:t>
            </w:r>
            <w:r>
              <w:rPr>
                <w:noProof/>
                <w:webHidden/>
              </w:rPr>
              <w:fldChar w:fldCharType="end"/>
            </w:r>
            <w:r w:rsidRPr="00610A5A">
              <w:rPr>
                <w:rStyle w:val="Hipervnculo"/>
                <w:noProof/>
              </w:rPr>
              <w:fldChar w:fldCharType="end"/>
            </w:r>
          </w:ins>
        </w:p>
        <w:p w14:paraId="26AC78C9" w14:textId="6DF87241" w:rsidR="003C614C" w:rsidRDefault="003C614C">
          <w:pPr>
            <w:pStyle w:val="TDC1"/>
            <w:tabs>
              <w:tab w:val="right" w:leader="dot" w:pos="8494"/>
            </w:tabs>
            <w:rPr>
              <w:ins w:id="273" w:author="Ignacio Ribera Diaz" w:date="2018-09-14T05:04:00Z"/>
              <w:rFonts w:eastAsiaTheme="minorEastAsia"/>
              <w:noProof/>
              <w:lang w:eastAsia="es-ES"/>
            </w:rPr>
          </w:pPr>
          <w:ins w:id="274"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"_Toc524664802"</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4 Desarrollo de la web</w:t>
            </w:r>
            <w:r>
              <w:rPr>
                <w:noProof/>
                <w:webHidden/>
              </w:rPr>
              <w:tab/>
            </w:r>
            <w:r>
              <w:rPr>
                <w:noProof/>
                <w:webHidden/>
              </w:rPr>
              <w:fldChar w:fldCharType="begin"/>
            </w:r>
            <w:r>
              <w:rPr>
                <w:noProof/>
                <w:webHidden/>
              </w:rPr>
              <w:instrText xml:space="preserve"> PAGEREF _Toc524664802 \h </w:instrText>
            </w:r>
          </w:ins>
          <w:r>
            <w:rPr>
              <w:noProof/>
              <w:webHidden/>
            </w:rPr>
          </w:r>
          <w:r>
            <w:rPr>
              <w:noProof/>
              <w:webHidden/>
            </w:rPr>
            <w:fldChar w:fldCharType="separate"/>
          </w:r>
          <w:ins w:id="275" w:author="Ignacio Ribera Diaz" w:date="2018-09-14T05:04:00Z">
            <w:r>
              <w:rPr>
                <w:noProof/>
                <w:webHidden/>
              </w:rPr>
              <w:t>17</w:t>
            </w:r>
            <w:r>
              <w:rPr>
                <w:noProof/>
                <w:webHidden/>
              </w:rPr>
              <w:fldChar w:fldCharType="end"/>
            </w:r>
            <w:r w:rsidRPr="00610A5A">
              <w:rPr>
                <w:rStyle w:val="Hipervnculo"/>
                <w:noProof/>
              </w:rPr>
              <w:fldChar w:fldCharType="end"/>
            </w:r>
          </w:ins>
        </w:p>
        <w:p w14:paraId="41A28984" w14:textId="234B8D3B" w:rsidR="003C614C" w:rsidRDefault="003C614C">
          <w:pPr>
            <w:pStyle w:val="TDC2"/>
            <w:tabs>
              <w:tab w:val="right" w:leader="dot" w:pos="8494"/>
            </w:tabs>
            <w:rPr>
              <w:ins w:id="276" w:author="Ignacio Ribera Diaz" w:date="2018-09-14T05:04:00Z"/>
              <w:rFonts w:eastAsiaTheme="minorEastAsia"/>
              <w:noProof/>
              <w:lang w:eastAsia="es-ES"/>
            </w:rPr>
          </w:pPr>
          <w:ins w:id="277"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"_Toc524664803"</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4.1 Planteamiento</w:t>
            </w:r>
            <w:r>
              <w:rPr>
                <w:noProof/>
                <w:webHidden/>
              </w:rPr>
              <w:tab/>
            </w:r>
            <w:r>
              <w:rPr>
                <w:noProof/>
                <w:webHidden/>
              </w:rPr>
              <w:fldChar w:fldCharType="begin"/>
            </w:r>
            <w:r>
              <w:rPr>
                <w:noProof/>
                <w:webHidden/>
              </w:rPr>
              <w:instrText xml:space="preserve"> PAGEREF _Toc524664803 \h </w:instrText>
            </w:r>
          </w:ins>
          <w:r>
            <w:rPr>
              <w:noProof/>
              <w:webHidden/>
            </w:rPr>
          </w:r>
          <w:r>
            <w:rPr>
              <w:noProof/>
              <w:webHidden/>
            </w:rPr>
            <w:fldChar w:fldCharType="separate"/>
          </w:r>
          <w:ins w:id="278" w:author="Ignacio Ribera Diaz" w:date="2018-09-14T05:04:00Z">
            <w:r>
              <w:rPr>
                <w:noProof/>
                <w:webHidden/>
              </w:rPr>
              <w:t>17</w:t>
            </w:r>
            <w:r>
              <w:rPr>
                <w:noProof/>
                <w:webHidden/>
              </w:rPr>
              <w:fldChar w:fldCharType="end"/>
            </w:r>
            <w:r w:rsidRPr="00610A5A">
              <w:rPr>
                <w:rStyle w:val="Hipervnculo"/>
                <w:noProof/>
              </w:rPr>
              <w:fldChar w:fldCharType="end"/>
            </w:r>
          </w:ins>
        </w:p>
        <w:p w14:paraId="13826645" w14:textId="74AAFFA8" w:rsidR="003C614C" w:rsidRDefault="003C614C">
          <w:pPr>
            <w:pStyle w:val="TDC2"/>
            <w:tabs>
              <w:tab w:val="right" w:leader="dot" w:pos="8494"/>
            </w:tabs>
            <w:rPr>
              <w:ins w:id="279" w:author="Ignacio Ribera Diaz" w:date="2018-09-14T05:04:00Z"/>
              <w:rFonts w:eastAsiaTheme="minorEastAsia"/>
              <w:noProof/>
              <w:lang w:eastAsia="es-ES"/>
            </w:rPr>
          </w:pPr>
          <w:ins w:id="280"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"_Toc524664804"</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4.2 Modo de trabajo</w:t>
            </w:r>
            <w:r>
              <w:rPr>
                <w:noProof/>
                <w:webHidden/>
              </w:rPr>
              <w:tab/>
            </w:r>
            <w:r>
              <w:rPr>
                <w:noProof/>
                <w:webHidden/>
              </w:rPr>
              <w:fldChar w:fldCharType="begin"/>
            </w:r>
            <w:r>
              <w:rPr>
                <w:noProof/>
                <w:webHidden/>
              </w:rPr>
              <w:instrText xml:space="preserve"> PAGEREF _Toc524664804 \h </w:instrText>
            </w:r>
          </w:ins>
          <w:r>
            <w:rPr>
              <w:noProof/>
              <w:webHidden/>
            </w:rPr>
          </w:r>
          <w:r>
            <w:rPr>
              <w:noProof/>
              <w:webHidden/>
            </w:rPr>
            <w:fldChar w:fldCharType="separate"/>
          </w:r>
          <w:ins w:id="281" w:author="Ignacio Ribera Diaz" w:date="2018-09-14T05:04:00Z">
            <w:r>
              <w:rPr>
                <w:noProof/>
                <w:webHidden/>
              </w:rPr>
              <w:t>17</w:t>
            </w:r>
            <w:r>
              <w:rPr>
                <w:noProof/>
                <w:webHidden/>
              </w:rPr>
              <w:fldChar w:fldCharType="end"/>
            </w:r>
            <w:r w:rsidRPr="00610A5A">
              <w:rPr>
                <w:rStyle w:val="Hipervnculo"/>
                <w:noProof/>
              </w:rPr>
              <w:fldChar w:fldCharType="end"/>
            </w:r>
          </w:ins>
        </w:p>
        <w:p w14:paraId="0C9A2C54" w14:textId="1F469B81" w:rsidR="003C614C" w:rsidRDefault="003C614C">
          <w:pPr>
            <w:pStyle w:val="TDC2"/>
            <w:tabs>
              <w:tab w:val="right" w:leader="dot" w:pos="8494"/>
            </w:tabs>
            <w:rPr>
              <w:ins w:id="282" w:author="Ignacio Ribera Diaz" w:date="2018-09-14T05:04:00Z"/>
              <w:rFonts w:eastAsiaTheme="minorEastAsia"/>
              <w:noProof/>
              <w:lang w:eastAsia="es-ES"/>
            </w:rPr>
          </w:pPr>
          <w:ins w:id="283"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"_Toc524664805"</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4.3 Herramientas</w:t>
            </w:r>
            <w:r>
              <w:rPr>
                <w:noProof/>
                <w:webHidden/>
              </w:rPr>
              <w:tab/>
            </w:r>
            <w:r>
              <w:rPr>
                <w:noProof/>
                <w:webHidden/>
              </w:rPr>
              <w:fldChar w:fldCharType="begin"/>
            </w:r>
            <w:r>
              <w:rPr>
                <w:noProof/>
                <w:webHidden/>
              </w:rPr>
              <w:instrText xml:space="preserve"> PAGEREF _Toc524664805 \h </w:instrText>
            </w:r>
          </w:ins>
          <w:r>
            <w:rPr>
              <w:noProof/>
              <w:webHidden/>
            </w:rPr>
          </w:r>
          <w:r>
            <w:rPr>
              <w:noProof/>
              <w:webHidden/>
            </w:rPr>
            <w:fldChar w:fldCharType="separate"/>
          </w:r>
          <w:ins w:id="284" w:author="Ignacio Ribera Diaz" w:date="2018-09-14T05:04:00Z">
            <w:r>
              <w:rPr>
                <w:noProof/>
                <w:webHidden/>
              </w:rPr>
              <w:t>21</w:t>
            </w:r>
            <w:r>
              <w:rPr>
                <w:noProof/>
                <w:webHidden/>
              </w:rPr>
              <w:fldChar w:fldCharType="end"/>
            </w:r>
            <w:r w:rsidRPr="00610A5A">
              <w:rPr>
                <w:rStyle w:val="Hipervnculo"/>
                <w:noProof/>
              </w:rPr>
              <w:fldChar w:fldCharType="end"/>
            </w:r>
          </w:ins>
        </w:p>
        <w:p w14:paraId="11A33C07" w14:textId="533E79FA" w:rsidR="003C614C" w:rsidRDefault="003C614C">
          <w:pPr>
            <w:pStyle w:val="TDC3"/>
            <w:tabs>
              <w:tab w:val="right" w:leader="dot" w:pos="8494"/>
            </w:tabs>
            <w:rPr>
              <w:ins w:id="285" w:author="Ignacio Ribera Diaz" w:date="2018-09-14T05:04:00Z"/>
              <w:rFonts w:eastAsiaTheme="minorEastAsia"/>
              <w:noProof/>
              <w:lang w:eastAsia="es-ES"/>
            </w:rPr>
          </w:pPr>
          <w:ins w:id="286"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"_Toc524664806"</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4.3.1 Dispositivos</w:t>
            </w:r>
            <w:r>
              <w:rPr>
                <w:noProof/>
                <w:webHidden/>
              </w:rPr>
              <w:tab/>
            </w:r>
            <w:r>
              <w:rPr>
                <w:noProof/>
                <w:webHidden/>
              </w:rPr>
              <w:fldChar w:fldCharType="begin"/>
            </w:r>
            <w:r>
              <w:rPr>
                <w:noProof/>
                <w:webHidden/>
              </w:rPr>
              <w:instrText xml:space="preserve"> PAGEREF _Toc524664806 \h </w:instrText>
            </w:r>
          </w:ins>
          <w:r>
            <w:rPr>
              <w:noProof/>
              <w:webHidden/>
            </w:rPr>
          </w:r>
          <w:r>
            <w:rPr>
              <w:noProof/>
              <w:webHidden/>
            </w:rPr>
            <w:fldChar w:fldCharType="separate"/>
          </w:r>
          <w:ins w:id="287" w:author="Ignacio Ribera Diaz" w:date="2018-09-14T05:04:00Z">
            <w:r>
              <w:rPr>
                <w:noProof/>
                <w:webHidden/>
              </w:rPr>
              <w:t>21</w:t>
            </w:r>
            <w:r>
              <w:rPr>
                <w:noProof/>
                <w:webHidden/>
              </w:rPr>
              <w:fldChar w:fldCharType="end"/>
            </w:r>
            <w:r w:rsidRPr="00610A5A">
              <w:rPr>
                <w:rStyle w:val="Hipervnculo"/>
                <w:noProof/>
              </w:rPr>
              <w:fldChar w:fldCharType="end"/>
            </w:r>
          </w:ins>
        </w:p>
        <w:p w14:paraId="3E42A425" w14:textId="387745D7" w:rsidR="003C614C" w:rsidRDefault="003C614C">
          <w:pPr>
            <w:pStyle w:val="TDC3"/>
            <w:tabs>
              <w:tab w:val="right" w:leader="dot" w:pos="8494"/>
            </w:tabs>
            <w:rPr>
              <w:ins w:id="288" w:author="Ignacio Ribera Diaz" w:date="2018-09-14T05:04:00Z"/>
              <w:rFonts w:eastAsiaTheme="minorEastAsia"/>
              <w:noProof/>
              <w:lang w:eastAsia="es-ES"/>
            </w:rPr>
          </w:pPr>
          <w:ins w:id="289"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"_Toc524664807"</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4.3.2 Programas</w:t>
            </w:r>
            <w:r>
              <w:rPr>
                <w:noProof/>
                <w:webHidden/>
              </w:rPr>
              <w:tab/>
            </w:r>
            <w:r>
              <w:rPr>
                <w:noProof/>
                <w:webHidden/>
              </w:rPr>
              <w:fldChar w:fldCharType="begin"/>
            </w:r>
            <w:r>
              <w:rPr>
                <w:noProof/>
                <w:webHidden/>
              </w:rPr>
              <w:instrText xml:space="preserve"> PAGEREF _Toc524664807 \h </w:instrText>
            </w:r>
          </w:ins>
          <w:r>
            <w:rPr>
              <w:noProof/>
              <w:webHidden/>
            </w:rPr>
          </w:r>
          <w:r>
            <w:rPr>
              <w:noProof/>
              <w:webHidden/>
            </w:rPr>
            <w:fldChar w:fldCharType="separate"/>
          </w:r>
          <w:ins w:id="290" w:author="Ignacio Ribera Diaz" w:date="2018-09-14T05:04:00Z">
            <w:r>
              <w:rPr>
                <w:noProof/>
                <w:webHidden/>
              </w:rPr>
              <w:t>21</w:t>
            </w:r>
            <w:r>
              <w:rPr>
                <w:noProof/>
                <w:webHidden/>
              </w:rPr>
              <w:fldChar w:fldCharType="end"/>
            </w:r>
            <w:r w:rsidRPr="00610A5A">
              <w:rPr>
                <w:rStyle w:val="Hipervnculo"/>
                <w:noProof/>
              </w:rPr>
              <w:fldChar w:fldCharType="end"/>
            </w:r>
          </w:ins>
        </w:p>
        <w:p w14:paraId="1DA003D9" w14:textId="5DA53BC0" w:rsidR="003C614C" w:rsidRDefault="003C614C">
          <w:pPr>
            <w:pStyle w:val="TDC3"/>
            <w:tabs>
              <w:tab w:val="right" w:leader="dot" w:pos="8494"/>
            </w:tabs>
            <w:rPr>
              <w:ins w:id="291" w:author="Ignacio Ribera Diaz" w:date="2018-09-14T05:04:00Z"/>
              <w:rFonts w:eastAsiaTheme="minorEastAsia"/>
              <w:noProof/>
              <w:lang w:eastAsia="es-ES"/>
            </w:rPr>
          </w:pPr>
          <w:ins w:id="292"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"_Toc524664808"</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4.3.3 Almacenamiento</w:t>
            </w:r>
            <w:r>
              <w:rPr>
                <w:noProof/>
                <w:webHidden/>
              </w:rPr>
              <w:tab/>
            </w:r>
            <w:r>
              <w:rPr>
                <w:noProof/>
                <w:webHidden/>
              </w:rPr>
              <w:fldChar w:fldCharType="begin"/>
            </w:r>
            <w:r>
              <w:rPr>
                <w:noProof/>
                <w:webHidden/>
              </w:rPr>
              <w:instrText xml:space="preserve"> PAGEREF _Toc524664808 \h </w:instrText>
            </w:r>
          </w:ins>
          <w:r>
            <w:rPr>
              <w:noProof/>
              <w:webHidden/>
            </w:rPr>
          </w:r>
          <w:r>
            <w:rPr>
              <w:noProof/>
              <w:webHidden/>
            </w:rPr>
            <w:fldChar w:fldCharType="separate"/>
          </w:r>
          <w:ins w:id="293" w:author="Ignacio Ribera Diaz" w:date="2018-09-14T05:04:00Z">
            <w:r>
              <w:rPr>
                <w:noProof/>
                <w:webHidden/>
              </w:rPr>
              <w:t>22</w:t>
            </w:r>
            <w:r>
              <w:rPr>
                <w:noProof/>
                <w:webHidden/>
              </w:rPr>
              <w:fldChar w:fldCharType="end"/>
            </w:r>
            <w:r w:rsidRPr="00610A5A">
              <w:rPr>
                <w:rStyle w:val="Hipervnculo"/>
                <w:noProof/>
              </w:rPr>
              <w:fldChar w:fldCharType="end"/>
            </w:r>
          </w:ins>
        </w:p>
        <w:p w14:paraId="1EC05E98" w14:textId="314916E0" w:rsidR="003C614C" w:rsidRDefault="003C614C">
          <w:pPr>
            <w:pStyle w:val="TDC1"/>
            <w:tabs>
              <w:tab w:val="right" w:leader="dot" w:pos="8494"/>
            </w:tabs>
            <w:rPr>
              <w:ins w:id="294" w:author="Ignacio Ribera Diaz" w:date="2018-09-14T05:04:00Z"/>
              <w:rFonts w:eastAsiaTheme="minorEastAsia"/>
              <w:noProof/>
              <w:lang w:eastAsia="es-ES"/>
            </w:rPr>
          </w:pPr>
          <w:ins w:id="295"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"_Toc524664809"</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5 Resultado</w:t>
            </w:r>
            <w:r>
              <w:rPr>
                <w:noProof/>
                <w:webHidden/>
              </w:rPr>
              <w:tab/>
            </w:r>
            <w:r>
              <w:rPr>
                <w:noProof/>
                <w:webHidden/>
              </w:rPr>
              <w:fldChar w:fldCharType="begin"/>
            </w:r>
            <w:r>
              <w:rPr>
                <w:noProof/>
                <w:webHidden/>
              </w:rPr>
              <w:instrText xml:space="preserve"> PAGEREF _Toc524664809 \h </w:instrText>
            </w:r>
          </w:ins>
          <w:r>
            <w:rPr>
              <w:noProof/>
              <w:webHidden/>
            </w:rPr>
          </w:r>
          <w:r>
            <w:rPr>
              <w:noProof/>
              <w:webHidden/>
            </w:rPr>
            <w:fldChar w:fldCharType="separate"/>
          </w:r>
          <w:ins w:id="296" w:author="Ignacio Ribera Diaz" w:date="2018-09-14T05:04:00Z">
            <w:r>
              <w:rPr>
                <w:noProof/>
                <w:webHidden/>
              </w:rPr>
              <w:t>23</w:t>
            </w:r>
            <w:r>
              <w:rPr>
                <w:noProof/>
                <w:webHidden/>
              </w:rPr>
              <w:fldChar w:fldCharType="end"/>
            </w:r>
            <w:r w:rsidRPr="00610A5A">
              <w:rPr>
                <w:rStyle w:val="Hipervnculo"/>
                <w:noProof/>
              </w:rPr>
              <w:fldChar w:fldCharType="end"/>
            </w:r>
          </w:ins>
        </w:p>
        <w:p w14:paraId="54F9C0FD" w14:textId="134250A9" w:rsidR="003C614C" w:rsidRDefault="003C614C">
          <w:pPr>
            <w:pStyle w:val="TDC1"/>
            <w:tabs>
              <w:tab w:val="right" w:leader="dot" w:pos="8494"/>
            </w:tabs>
            <w:rPr>
              <w:ins w:id="297" w:author="Ignacio Ribera Diaz" w:date="2018-09-14T05:04:00Z"/>
              <w:rFonts w:eastAsiaTheme="minorEastAsia"/>
              <w:noProof/>
              <w:lang w:eastAsia="es-ES"/>
            </w:rPr>
          </w:pPr>
          <w:ins w:id="298"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"_Toc524664810"</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6 Presupuesto</w:t>
            </w:r>
            <w:r>
              <w:rPr>
                <w:noProof/>
                <w:webHidden/>
              </w:rPr>
              <w:tab/>
            </w:r>
            <w:r>
              <w:rPr>
                <w:noProof/>
                <w:webHidden/>
              </w:rPr>
              <w:fldChar w:fldCharType="begin"/>
            </w:r>
            <w:r>
              <w:rPr>
                <w:noProof/>
                <w:webHidden/>
              </w:rPr>
              <w:instrText xml:space="preserve"> PAGEREF _Toc524664810 \h </w:instrText>
            </w:r>
          </w:ins>
          <w:r>
            <w:rPr>
              <w:noProof/>
              <w:webHidden/>
            </w:rPr>
          </w:r>
          <w:r>
            <w:rPr>
              <w:noProof/>
              <w:webHidden/>
            </w:rPr>
            <w:fldChar w:fldCharType="separate"/>
          </w:r>
          <w:ins w:id="299" w:author="Ignacio Ribera Diaz" w:date="2018-09-14T05:04:00Z">
            <w:r>
              <w:rPr>
                <w:noProof/>
                <w:webHidden/>
              </w:rPr>
              <w:t>29</w:t>
            </w:r>
            <w:r>
              <w:rPr>
                <w:noProof/>
                <w:webHidden/>
              </w:rPr>
              <w:fldChar w:fldCharType="end"/>
            </w:r>
            <w:r w:rsidRPr="00610A5A">
              <w:rPr>
                <w:rStyle w:val="Hipervnculo"/>
                <w:noProof/>
              </w:rPr>
              <w:fldChar w:fldCharType="end"/>
            </w:r>
          </w:ins>
        </w:p>
        <w:p w14:paraId="0C6D869A" w14:textId="32EF0CF4" w:rsidR="003C614C" w:rsidRDefault="003C614C">
          <w:pPr>
            <w:pStyle w:val="TDC1"/>
            <w:tabs>
              <w:tab w:val="right" w:leader="dot" w:pos="8494"/>
            </w:tabs>
            <w:rPr>
              <w:ins w:id="300" w:author="Ignacio Ribera Diaz" w:date="2018-09-14T05:04:00Z"/>
              <w:rFonts w:eastAsiaTheme="minorEastAsia"/>
              <w:noProof/>
              <w:lang w:eastAsia="es-ES"/>
            </w:rPr>
          </w:pPr>
          <w:ins w:id="301"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"_Toc524664811"</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7 Conclusiones</w:t>
            </w:r>
            <w:r>
              <w:rPr>
                <w:noProof/>
                <w:webHidden/>
              </w:rPr>
              <w:tab/>
            </w:r>
            <w:r>
              <w:rPr>
                <w:noProof/>
                <w:webHidden/>
              </w:rPr>
              <w:fldChar w:fldCharType="begin"/>
            </w:r>
            <w:r>
              <w:rPr>
                <w:noProof/>
                <w:webHidden/>
              </w:rPr>
              <w:instrText xml:space="preserve"> PAGEREF _Toc524664811 \h </w:instrText>
            </w:r>
          </w:ins>
          <w:r>
            <w:rPr>
              <w:noProof/>
              <w:webHidden/>
            </w:rPr>
          </w:r>
          <w:r>
            <w:rPr>
              <w:noProof/>
              <w:webHidden/>
            </w:rPr>
            <w:fldChar w:fldCharType="separate"/>
          </w:r>
          <w:ins w:id="302" w:author="Ignacio Ribera Diaz" w:date="2018-09-14T05:04:00Z">
            <w:r>
              <w:rPr>
                <w:noProof/>
                <w:webHidden/>
              </w:rPr>
              <w:t>30</w:t>
            </w:r>
            <w:r>
              <w:rPr>
                <w:noProof/>
                <w:webHidden/>
              </w:rPr>
              <w:fldChar w:fldCharType="end"/>
            </w:r>
            <w:r w:rsidRPr="00610A5A">
              <w:rPr>
                <w:rStyle w:val="Hipervnculo"/>
                <w:noProof/>
              </w:rPr>
              <w:fldChar w:fldCharType="end"/>
            </w:r>
          </w:ins>
        </w:p>
        <w:p w14:paraId="60D16981" w14:textId="6CC652D6" w:rsidR="003C614C" w:rsidRDefault="003C614C">
          <w:pPr>
            <w:pStyle w:val="TDC1"/>
            <w:tabs>
              <w:tab w:val="right" w:leader="dot" w:pos="8494"/>
            </w:tabs>
            <w:rPr>
              <w:ins w:id="303" w:author="Ignacio Ribera Diaz" w:date="2018-09-14T05:04:00Z"/>
              <w:rFonts w:eastAsiaTheme="minorEastAsia"/>
              <w:noProof/>
              <w:lang w:eastAsia="es-ES"/>
            </w:rPr>
          </w:pPr>
          <w:ins w:id="304"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"_Toc524664812"</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8 Bibliografía</w:t>
            </w:r>
            <w:r>
              <w:rPr>
                <w:noProof/>
                <w:webHidden/>
              </w:rPr>
              <w:tab/>
            </w:r>
            <w:r>
              <w:rPr>
                <w:noProof/>
                <w:webHidden/>
              </w:rPr>
              <w:fldChar w:fldCharType="begin"/>
            </w:r>
            <w:r>
              <w:rPr>
                <w:noProof/>
                <w:webHidden/>
              </w:rPr>
              <w:instrText xml:space="preserve"> PAGEREF _Toc524664812 \h </w:instrText>
            </w:r>
          </w:ins>
          <w:r>
            <w:rPr>
              <w:noProof/>
              <w:webHidden/>
            </w:rPr>
          </w:r>
          <w:r>
            <w:rPr>
              <w:noProof/>
              <w:webHidden/>
            </w:rPr>
            <w:fldChar w:fldCharType="separate"/>
          </w:r>
          <w:ins w:id="305" w:author="Ignacio Ribera Diaz" w:date="2018-09-14T05:04:00Z">
            <w:r>
              <w:rPr>
                <w:noProof/>
                <w:webHidden/>
              </w:rPr>
              <w:t>31</w:t>
            </w:r>
            <w:r>
              <w:rPr>
                <w:noProof/>
                <w:webHidden/>
              </w:rPr>
              <w:fldChar w:fldCharType="end"/>
            </w:r>
            <w:r w:rsidRPr="00610A5A">
              <w:rPr>
                <w:rStyle w:val="Hipervnculo"/>
                <w:noProof/>
              </w:rPr>
              <w:fldChar w:fldCharType="end"/>
            </w:r>
          </w:ins>
        </w:p>
        <w:p w14:paraId="5CC97678" w14:textId="296C8500" w:rsidR="003C614C" w:rsidRDefault="003C614C">
          <w:pPr>
            <w:pStyle w:val="TDC2"/>
            <w:tabs>
              <w:tab w:val="right" w:leader="dot" w:pos="8494"/>
            </w:tabs>
            <w:rPr>
              <w:ins w:id="306" w:author="Ignacio Ribera Diaz" w:date="2018-09-14T05:04:00Z"/>
              <w:rFonts w:eastAsiaTheme="minorEastAsia"/>
              <w:noProof/>
              <w:lang w:eastAsia="es-ES"/>
            </w:rPr>
          </w:pPr>
          <w:ins w:id="307"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"_Toc524664813"</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8.1 Webs</w:t>
            </w:r>
            <w:r>
              <w:rPr>
                <w:noProof/>
                <w:webHidden/>
              </w:rPr>
              <w:tab/>
            </w:r>
            <w:r>
              <w:rPr>
                <w:noProof/>
                <w:webHidden/>
              </w:rPr>
              <w:fldChar w:fldCharType="begin"/>
            </w:r>
            <w:r>
              <w:rPr>
                <w:noProof/>
                <w:webHidden/>
              </w:rPr>
              <w:instrText xml:space="preserve"> PAGEREF _Toc524664813 \h </w:instrText>
            </w:r>
          </w:ins>
          <w:r>
            <w:rPr>
              <w:noProof/>
              <w:webHidden/>
            </w:rPr>
          </w:r>
          <w:r>
            <w:rPr>
              <w:noProof/>
              <w:webHidden/>
            </w:rPr>
            <w:fldChar w:fldCharType="separate"/>
          </w:r>
          <w:ins w:id="308" w:author="Ignacio Ribera Diaz" w:date="2018-09-14T05:04:00Z">
            <w:r>
              <w:rPr>
                <w:noProof/>
                <w:webHidden/>
              </w:rPr>
              <w:t>31</w:t>
            </w:r>
            <w:r>
              <w:rPr>
                <w:noProof/>
                <w:webHidden/>
              </w:rPr>
              <w:fldChar w:fldCharType="end"/>
            </w:r>
            <w:r w:rsidRPr="00610A5A">
              <w:rPr>
                <w:rStyle w:val="Hipervnculo"/>
                <w:noProof/>
              </w:rPr>
              <w:fldChar w:fldCharType="end"/>
            </w:r>
          </w:ins>
        </w:p>
        <w:p w14:paraId="37D2B60E" w14:textId="24AA05CE" w:rsidR="003C614C" w:rsidRDefault="003C614C">
          <w:pPr>
            <w:pStyle w:val="TDC2"/>
            <w:tabs>
              <w:tab w:val="right" w:leader="dot" w:pos="8494"/>
            </w:tabs>
            <w:rPr>
              <w:ins w:id="309" w:author="Ignacio Ribera Diaz" w:date="2018-09-14T05:04:00Z"/>
              <w:rFonts w:eastAsiaTheme="minorEastAsia"/>
              <w:noProof/>
              <w:lang w:eastAsia="es-ES"/>
            </w:rPr>
          </w:pPr>
          <w:ins w:id="310"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"_Toc524664814"</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8.2 Libros</w:t>
            </w:r>
            <w:r>
              <w:rPr>
                <w:noProof/>
                <w:webHidden/>
              </w:rPr>
              <w:tab/>
            </w:r>
            <w:r>
              <w:rPr>
                <w:noProof/>
                <w:webHidden/>
              </w:rPr>
              <w:fldChar w:fldCharType="begin"/>
            </w:r>
            <w:r>
              <w:rPr>
                <w:noProof/>
                <w:webHidden/>
              </w:rPr>
              <w:instrText xml:space="preserve"> PAGEREF _Toc524664814 \h </w:instrText>
            </w:r>
          </w:ins>
          <w:r>
            <w:rPr>
              <w:noProof/>
              <w:webHidden/>
            </w:rPr>
          </w:r>
          <w:r>
            <w:rPr>
              <w:noProof/>
              <w:webHidden/>
            </w:rPr>
            <w:fldChar w:fldCharType="separate"/>
          </w:r>
          <w:ins w:id="311" w:author="Ignacio Ribera Diaz" w:date="2018-09-14T05:04:00Z">
            <w:r>
              <w:rPr>
                <w:noProof/>
                <w:webHidden/>
              </w:rPr>
              <w:t>31</w:t>
            </w:r>
            <w:r>
              <w:rPr>
                <w:noProof/>
                <w:webHidden/>
              </w:rPr>
              <w:fldChar w:fldCharType="end"/>
            </w:r>
            <w:r w:rsidRPr="00610A5A">
              <w:rPr>
                <w:rStyle w:val="Hipervnculo"/>
                <w:noProof/>
              </w:rPr>
              <w:fldChar w:fldCharType="end"/>
            </w:r>
          </w:ins>
        </w:p>
        <w:p w14:paraId="299F1679" w14:textId="268E3A05" w:rsidR="003C614C" w:rsidRDefault="003C614C">
          <w:pPr>
            <w:pStyle w:val="TDC1"/>
            <w:tabs>
              <w:tab w:val="right" w:leader="dot" w:pos="8494"/>
            </w:tabs>
            <w:rPr>
              <w:ins w:id="312" w:author="Ignacio Ribera Diaz" w:date="2018-09-14T05:04:00Z"/>
              <w:rFonts w:eastAsiaTheme="minorEastAsia"/>
              <w:noProof/>
              <w:lang w:eastAsia="es-ES"/>
            </w:rPr>
          </w:pPr>
          <w:ins w:id="313"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"_Toc524664815"</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Apendice 1</w:t>
            </w:r>
            <w:r>
              <w:rPr>
                <w:noProof/>
                <w:webHidden/>
              </w:rPr>
              <w:tab/>
            </w:r>
            <w:r>
              <w:rPr>
                <w:noProof/>
                <w:webHidden/>
              </w:rPr>
              <w:fldChar w:fldCharType="begin"/>
            </w:r>
            <w:r>
              <w:rPr>
                <w:noProof/>
                <w:webHidden/>
              </w:rPr>
              <w:instrText xml:space="preserve"> PAGEREF _Toc524664815 \h </w:instrText>
            </w:r>
          </w:ins>
          <w:r>
            <w:rPr>
              <w:noProof/>
              <w:webHidden/>
            </w:rPr>
          </w:r>
          <w:r>
            <w:rPr>
              <w:noProof/>
              <w:webHidden/>
            </w:rPr>
            <w:fldChar w:fldCharType="separate"/>
          </w:r>
          <w:ins w:id="314" w:author="Ignacio Ribera Diaz" w:date="2018-09-14T05:04:00Z">
            <w:r>
              <w:rPr>
                <w:noProof/>
                <w:webHidden/>
              </w:rPr>
              <w:t>32</w:t>
            </w:r>
            <w:r>
              <w:rPr>
                <w:noProof/>
                <w:webHidden/>
              </w:rPr>
              <w:fldChar w:fldCharType="end"/>
            </w:r>
            <w:r w:rsidRPr="00610A5A">
              <w:rPr>
                <w:rStyle w:val="Hipervnculo"/>
                <w:noProof/>
              </w:rPr>
              <w:fldChar w:fldCharType="end"/>
            </w:r>
          </w:ins>
        </w:p>
        <w:p w14:paraId="572DDC33" w14:textId="78A177A6" w:rsidR="003C614C" w:rsidRDefault="003C614C">
          <w:pPr>
            <w:pStyle w:val="TDC1"/>
            <w:tabs>
              <w:tab w:val="right" w:leader="dot" w:pos="8494"/>
            </w:tabs>
            <w:rPr>
              <w:ins w:id="315" w:author="Ignacio Ribera Diaz" w:date="2018-09-14T05:04:00Z"/>
              <w:rFonts w:eastAsiaTheme="minorEastAsia"/>
              <w:noProof/>
              <w:lang w:eastAsia="es-ES"/>
            </w:rPr>
          </w:pPr>
          <w:ins w:id="316" w:author="Ignacio Ribera Diaz" w:date="2018-09-14T05:04:00Z">
            <w:r w:rsidRPr="00610A5A">
              <w:rPr>
                <w:rStyle w:val="Hipervnculo"/>
                <w:noProof/>
              </w:rPr>
              <w:fldChar w:fldCharType="begin"/>
            </w:r>
            <w:r w:rsidRPr="00610A5A">
              <w:rPr>
                <w:rStyle w:val="Hipervnculo"/>
                <w:noProof/>
              </w:rPr>
              <w:instrText xml:space="preserve"> </w:instrText>
            </w:r>
            <w:r>
              <w:rPr>
                <w:noProof/>
              </w:rPr>
              <w:instrText>HYPERLINK \l "_Toc524664816"</w:instrText>
            </w:r>
            <w:r w:rsidRPr="00610A5A">
              <w:rPr>
                <w:rStyle w:val="Hipervnculo"/>
                <w:noProof/>
              </w:rPr>
              <w:instrText xml:space="preserve"> </w:instrText>
            </w:r>
            <w:r w:rsidRPr="00610A5A">
              <w:rPr>
                <w:rStyle w:val="Hipervnculo"/>
                <w:noProof/>
              </w:rPr>
              <w:fldChar w:fldCharType="separate"/>
            </w:r>
            <w:r w:rsidRPr="00610A5A">
              <w:rPr>
                <w:rStyle w:val="Hipervnculo"/>
                <w:noProof/>
              </w:rPr>
              <w:t>Apéndice 2</w:t>
            </w:r>
            <w:r>
              <w:rPr>
                <w:noProof/>
                <w:webHidden/>
              </w:rPr>
              <w:tab/>
            </w:r>
            <w:r>
              <w:rPr>
                <w:noProof/>
                <w:webHidden/>
              </w:rPr>
              <w:fldChar w:fldCharType="begin"/>
            </w:r>
            <w:r>
              <w:rPr>
                <w:noProof/>
                <w:webHidden/>
              </w:rPr>
              <w:instrText xml:space="preserve"> PAGEREF _Toc524664816 \h </w:instrText>
            </w:r>
          </w:ins>
          <w:r>
            <w:rPr>
              <w:noProof/>
              <w:webHidden/>
            </w:rPr>
          </w:r>
          <w:r>
            <w:rPr>
              <w:noProof/>
              <w:webHidden/>
            </w:rPr>
            <w:fldChar w:fldCharType="separate"/>
          </w:r>
          <w:ins w:id="317" w:author="Ignacio Ribera Diaz" w:date="2018-09-14T05:04:00Z">
            <w:r>
              <w:rPr>
                <w:noProof/>
                <w:webHidden/>
              </w:rPr>
              <w:t>44</w:t>
            </w:r>
            <w:r>
              <w:rPr>
                <w:noProof/>
                <w:webHidden/>
              </w:rPr>
              <w:fldChar w:fldCharType="end"/>
            </w:r>
            <w:r w:rsidRPr="00610A5A">
              <w:rPr>
                <w:rStyle w:val="Hipervnculo"/>
                <w:noProof/>
              </w:rPr>
              <w:fldChar w:fldCharType="end"/>
            </w:r>
          </w:ins>
        </w:p>
        <w:p w14:paraId="5E868E37" w14:textId="2BAD5180" w:rsidR="008B241B" w:rsidRPr="00644212" w:rsidDel="003F4CF8" w:rsidRDefault="008B241B">
          <w:pPr>
            <w:pStyle w:val="TDC1"/>
            <w:tabs>
              <w:tab w:val="right" w:leader="dot" w:pos="8494"/>
            </w:tabs>
            <w:rPr>
              <w:del w:id="318" w:author="Ignacio Ribera Diaz" w:date="2018-09-12T01:47:00Z"/>
              <w:rFonts w:eastAsiaTheme="minorEastAsia"/>
              <w:noProof/>
              <w:lang w:eastAsia="es-ES"/>
            </w:rPr>
          </w:pPr>
          <w:del w:id="319" w:author="Ignacio Ribera Diaz" w:date="2018-09-12T01:47:00Z">
            <w:r w:rsidRPr="00644212" w:rsidDel="003F4CF8">
              <w:rPr>
                <w:rStyle w:val="Hipervnculo"/>
                <w:noProof/>
              </w:rPr>
              <w:delText>Índice</w:delText>
            </w:r>
            <w:r w:rsidRPr="00644212" w:rsidDel="003F4CF8">
              <w:rPr>
                <w:noProof/>
                <w:webHidden/>
              </w:rPr>
              <w:tab/>
              <w:delText>1</w:delText>
            </w:r>
          </w:del>
        </w:p>
        <w:p w14:paraId="6B0AB935" w14:textId="0B85F8F4" w:rsidR="008B241B" w:rsidRPr="00644212" w:rsidDel="003F4CF8" w:rsidRDefault="008B241B">
          <w:pPr>
            <w:pStyle w:val="TDC1"/>
            <w:tabs>
              <w:tab w:val="right" w:leader="dot" w:pos="8494"/>
            </w:tabs>
            <w:rPr>
              <w:del w:id="320" w:author="Ignacio Ribera Diaz" w:date="2018-09-12T01:47:00Z"/>
              <w:rFonts w:eastAsiaTheme="minorEastAsia"/>
              <w:noProof/>
              <w:lang w:eastAsia="es-ES"/>
            </w:rPr>
          </w:pPr>
          <w:del w:id="321" w:author="Ignacio Ribera Diaz" w:date="2018-09-12T01:47:00Z">
            <w:r w:rsidRPr="00644212" w:rsidDel="003F4CF8">
              <w:rPr>
                <w:rStyle w:val="Hipervnculo"/>
                <w:noProof/>
              </w:rPr>
              <w:delText>Resumen</w:delText>
            </w:r>
            <w:r w:rsidRPr="00644212" w:rsidDel="003F4CF8">
              <w:rPr>
                <w:noProof/>
                <w:webHidden/>
              </w:rPr>
              <w:tab/>
              <w:delText>3</w:delText>
            </w:r>
          </w:del>
        </w:p>
        <w:p w14:paraId="15700F4E" w14:textId="683E39C3" w:rsidR="008B241B" w:rsidRPr="00644212" w:rsidDel="003F4CF8" w:rsidRDefault="008B241B">
          <w:pPr>
            <w:pStyle w:val="TDC1"/>
            <w:tabs>
              <w:tab w:val="right" w:leader="dot" w:pos="8494"/>
            </w:tabs>
            <w:rPr>
              <w:del w:id="322" w:author="Ignacio Ribera Diaz" w:date="2018-09-12T01:47:00Z"/>
              <w:rFonts w:eastAsiaTheme="minorEastAsia"/>
              <w:noProof/>
              <w:lang w:eastAsia="es-ES"/>
            </w:rPr>
          </w:pPr>
          <w:del w:id="323" w:author="Ignacio Ribera Diaz" w:date="2018-09-12T01:47:00Z">
            <w:r w:rsidRPr="00644212" w:rsidDel="003F4CF8">
              <w:rPr>
                <w:rStyle w:val="Hipervnculo"/>
                <w:noProof/>
                <w:lang w:val="en-US"/>
              </w:rPr>
              <w:delText>Summary</w:delText>
            </w:r>
            <w:r w:rsidRPr="00644212" w:rsidDel="003F4CF8">
              <w:rPr>
                <w:noProof/>
                <w:webHidden/>
              </w:rPr>
              <w:tab/>
              <w:delText>3</w:delText>
            </w:r>
          </w:del>
        </w:p>
        <w:p w14:paraId="0707F04B" w14:textId="5D3D025F" w:rsidR="008B241B" w:rsidRPr="00644212" w:rsidDel="003F4CF8" w:rsidRDefault="008B241B">
          <w:pPr>
            <w:pStyle w:val="TDC1"/>
            <w:tabs>
              <w:tab w:val="right" w:leader="dot" w:pos="8494"/>
            </w:tabs>
            <w:rPr>
              <w:del w:id="324" w:author="Ignacio Ribera Diaz" w:date="2018-09-12T01:47:00Z"/>
              <w:rFonts w:eastAsiaTheme="minorEastAsia"/>
              <w:noProof/>
              <w:lang w:eastAsia="es-ES"/>
            </w:rPr>
          </w:pPr>
          <w:del w:id="325" w:author="Ignacio Ribera Diaz" w:date="2018-09-12T01:47:00Z">
            <w:r w:rsidRPr="00644212" w:rsidDel="003F4CF8">
              <w:rPr>
                <w:rStyle w:val="Hipervnculo"/>
                <w:noProof/>
              </w:rPr>
              <w:delText>Palabras clave</w:delText>
            </w:r>
            <w:r w:rsidRPr="00644212" w:rsidDel="003F4CF8">
              <w:rPr>
                <w:noProof/>
                <w:webHidden/>
              </w:rPr>
              <w:tab/>
              <w:delText>3</w:delText>
            </w:r>
          </w:del>
        </w:p>
        <w:p w14:paraId="569A0F43" w14:textId="4B346DFC" w:rsidR="008B241B" w:rsidRPr="00644212" w:rsidDel="003F4CF8" w:rsidRDefault="008B241B">
          <w:pPr>
            <w:pStyle w:val="TDC1"/>
            <w:tabs>
              <w:tab w:val="right" w:leader="dot" w:pos="8494"/>
            </w:tabs>
            <w:rPr>
              <w:del w:id="326" w:author="Ignacio Ribera Diaz" w:date="2018-09-12T01:47:00Z"/>
              <w:rFonts w:eastAsiaTheme="minorEastAsia"/>
              <w:noProof/>
              <w:lang w:eastAsia="es-ES"/>
            </w:rPr>
          </w:pPr>
          <w:del w:id="327" w:author="Ignacio Ribera Diaz" w:date="2018-09-12T01:47:00Z">
            <w:r w:rsidRPr="00644212" w:rsidDel="003F4CF8">
              <w:rPr>
                <w:rStyle w:val="Hipervnculo"/>
                <w:noProof/>
              </w:rPr>
              <w:delText>Resumen extendido</w:delText>
            </w:r>
            <w:r w:rsidRPr="00644212" w:rsidDel="003F4CF8">
              <w:rPr>
                <w:noProof/>
                <w:webHidden/>
              </w:rPr>
              <w:tab/>
              <w:delText>4</w:delText>
            </w:r>
          </w:del>
        </w:p>
        <w:p w14:paraId="6F486902" w14:textId="734FD701" w:rsidR="008B241B" w:rsidRPr="00644212" w:rsidDel="003F4CF8" w:rsidRDefault="008B241B">
          <w:pPr>
            <w:pStyle w:val="TDC1"/>
            <w:tabs>
              <w:tab w:val="right" w:leader="dot" w:pos="8494"/>
            </w:tabs>
            <w:rPr>
              <w:del w:id="328" w:author="Ignacio Ribera Diaz" w:date="2018-09-12T01:47:00Z"/>
              <w:rFonts w:eastAsiaTheme="minorEastAsia"/>
              <w:noProof/>
              <w:lang w:eastAsia="es-ES"/>
            </w:rPr>
          </w:pPr>
          <w:del w:id="329" w:author="Ignacio Ribera Diaz" w:date="2018-09-12T01:47:00Z">
            <w:r w:rsidRPr="00644212" w:rsidDel="003F4CF8">
              <w:rPr>
                <w:rStyle w:val="Hipervnculo"/>
                <w:noProof/>
              </w:rPr>
              <w:delText>1 Introducción al web</w:delText>
            </w:r>
            <w:r w:rsidRPr="00644212" w:rsidDel="003F4CF8">
              <w:rPr>
                <w:noProof/>
                <w:webHidden/>
              </w:rPr>
              <w:tab/>
              <w:delText>5</w:delText>
            </w:r>
          </w:del>
        </w:p>
        <w:p w14:paraId="47F1729A" w14:textId="0FAE8732" w:rsidR="008B241B" w:rsidRPr="00644212" w:rsidDel="003F4CF8" w:rsidRDefault="008B241B">
          <w:pPr>
            <w:pStyle w:val="TDC1"/>
            <w:tabs>
              <w:tab w:val="right" w:leader="dot" w:pos="8494"/>
            </w:tabs>
            <w:rPr>
              <w:del w:id="330" w:author="Ignacio Ribera Diaz" w:date="2018-09-12T01:47:00Z"/>
              <w:rFonts w:eastAsiaTheme="minorEastAsia"/>
              <w:noProof/>
              <w:lang w:eastAsia="es-ES"/>
            </w:rPr>
          </w:pPr>
          <w:del w:id="331" w:author="Ignacio Ribera Diaz" w:date="2018-09-12T01:47:00Z">
            <w:r w:rsidRPr="00644212" w:rsidDel="003F4CF8">
              <w:rPr>
                <w:rStyle w:val="Hipervnculo"/>
                <w:noProof/>
              </w:rPr>
              <w:delText>2 Tecnologías utilizadas</w:delText>
            </w:r>
            <w:r w:rsidRPr="00644212" w:rsidDel="003F4CF8">
              <w:rPr>
                <w:noProof/>
                <w:webHidden/>
              </w:rPr>
              <w:tab/>
              <w:delText>6</w:delText>
            </w:r>
          </w:del>
        </w:p>
        <w:p w14:paraId="14C667F9" w14:textId="2123AF9A" w:rsidR="008B241B" w:rsidRPr="00644212" w:rsidDel="003F4CF8" w:rsidRDefault="008B241B">
          <w:pPr>
            <w:pStyle w:val="TDC2"/>
            <w:tabs>
              <w:tab w:val="right" w:leader="dot" w:pos="8494"/>
            </w:tabs>
            <w:rPr>
              <w:del w:id="332" w:author="Ignacio Ribera Diaz" w:date="2018-09-12T01:47:00Z"/>
              <w:rFonts w:eastAsiaTheme="minorEastAsia"/>
              <w:noProof/>
              <w:lang w:eastAsia="es-ES"/>
            </w:rPr>
          </w:pPr>
          <w:del w:id="333" w:author="Ignacio Ribera Diaz" w:date="2018-09-12T01:47:00Z">
            <w:r w:rsidRPr="00644212" w:rsidDel="003F4CF8">
              <w:rPr>
                <w:rStyle w:val="Hipervnculo"/>
                <w:noProof/>
              </w:rPr>
              <w:delText>2.1 HTML</w:delText>
            </w:r>
            <w:r w:rsidRPr="00644212" w:rsidDel="003F4CF8">
              <w:rPr>
                <w:noProof/>
                <w:webHidden/>
              </w:rPr>
              <w:tab/>
              <w:delText>6</w:delText>
            </w:r>
          </w:del>
        </w:p>
        <w:p w14:paraId="1A8F6FC2" w14:textId="3F852BB3" w:rsidR="008B241B" w:rsidRPr="00644212" w:rsidDel="003F4CF8" w:rsidRDefault="008B241B">
          <w:pPr>
            <w:pStyle w:val="TDC3"/>
            <w:tabs>
              <w:tab w:val="right" w:leader="dot" w:pos="8494"/>
            </w:tabs>
            <w:rPr>
              <w:del w:id="334" w:author="Ignacio Ribera Diaz" w:date="2018-09-12T01:47:00Z"/>
              <w:noProof/>
            </w:rPr>
          </w:pPr>
          <w:del w:id="335" w:author="Ignacio Ribera Diaz" w:date="2018-09-12T01:47:00Z">
            <w:r w:rsidRPr="00644212" w:rsidDel="003F4CF8">
              <w:rPr>
                <w:rStyle w:val="Hipervnculo"/>
                <w:noProof/>
              </w:rPr>
              <w:delText>2.1.1 Elementos HTML</w:delText>
            </w:r>
            <w:r w:rsidRPr="00644212" w:rsidDel="003F4CF8">
              <w:rPr>
                <w:noProof/>
                <w:webHidden/>
              </w:rPr>
              <w:tab/>
              <w:delText>6</w:delText>
            </w:r>
          </w:del>
        </w:p>
        <w:p w14:paraId="0BBF3714" w14:textId="6C7FE860" w:rsidR="008B241B" w:rsidRPr="00644212" w:rsidDel="003F4CF8" w:rsidRDefault="008B241B">
          <w:pPr>
            <w:pStyle w:val="TDC3"/>
            <w:tabs>
              <w:tab w:val="right" w:leader="dot" w:pos="8494"/>
            </w:tabs>
            <w:rPr>
              <w:del w:id="336" w:author="Ignacio Ribera Diaz" w:date="2018-09-12T01:47:00Z"/>
              <w:noProof/>
            </w:rPr>
          </w:pPr>
          <w:del w:id="337" w:author="Ignacio Ribera Diaz" w:date="2018-09-12T01:47:00Z">
            <w:r w:rsidRPr="00644212" w:rsidDel="003F4CF8">
              <w:rPr>
                <w:rStyle w:val="Hipervnculo"/>
                <w:noProof/>
              </w:rPr>
              <w:delText>2.1.2 Partes de un HTML</w:delText>
            </w:r>
            <w:r w:rsidRPr="00644212" w:rsidDel="003F4CF8">
              <w:rPr>
                <w:noProof/>
                <w:webHidden/>
              </w:rPr>
              <w:tab/>
              <w:delText>7</w:delText>
            </w:r>
          </w:del>
        </w:p>
        <w:p w14:paraId="41B0A653" w14:textId="612BDCAF" w:rsidR="008B241B" w:rsidRPr="00644212" w:rsidDel="003F4CF8" w:rsidRDefault="008B241B">
          <w:pPr>
            <w:pStyle w:val="TDC2"/>
            <w:tabs>
              <w:tab w:val="right" w:leader="dot" w:pos="8494"/>
            </w:tabs>
            <w:rPr>
              <w:del w:id="338" w:author="Ignacio Ribera Diaz" w:date="2018-09-12T01:47:00Z"/>
              <w:rFonts w:eastAsiaTheme="minorEastAsia"/>
              <w:noProof/>
              <w:lang w:eastAsia="es-ES"/>
            </w:rPr>
          </w:pPr>
          <w:del w:id="339" w:author="Ignacio Ribera Diaz" w:date="2018-09-12T01:47:00Z">
            <w:r w:rsidRPr="00644212" w:rsidDel="003F4CF8">
              <w:rPr>
                <w:rStyle w:val="Hipervnculo"/>
                <w:noProof/>
              </w:rPr>
              <w:delText>2.2 CSS</w:delText>
            </w:r>
            <w:r w:rsidRPr="00644212" w:rsidDel="003F4CF8">
              <w:rPr>
                <w:noProof/>
                <w:webHidden/>
              </w:rPr>
              <w:tab/>
              <w:delText>9</w:delText>
            </w:r>
          </w:del>
        </w:p>
        <w:p w14:paraId="30E99080" w14:textId="38EFAAEB" w:rsidR="008B241B" w:rsidRPr="00644212" w:rsidDel="003F4CF8" w:rsidRDefault="008B241B">
          <w:pPr>
            <w:pStyle w:val="TDC2"/>
            <w:tabs>
              <w:tab w:val="right" w:leader="dot" w:pos="8494"/>
            </w:tabs>
            <w:rPr>
              <w:del w:id="340" w:author="Ignacio Ribera Diaz" w:date="2018-09-12T01:47:00Z"/>
              <w:rFonts w:eastAsiaTheme="minorEastAsia"/>
              <w:noProof/>
              <w:lang w:eastAsia="es-ES"/>
            </w:rPr>
          </w:pPr>
          <w:del w:id="341" w:author="Ignacio Ribera Diaz" w:date="2018-09-12T01:47:00Z">
            <w:r w:rsidRPr="00644212" w:rsidDel="003F4CF8">
              <w:rPr>
                <w:rStyle w:val="Hipervnculo"/>
                <w:noProof/>
              </w:rPr>
              <w:delText>2.3 JavaScript</w:delText>
            </w:r>
            <w:r w:rsidRPr="00644212" w:rsidDel="003F4CF8">
              <w:rPr>
                <w:noProof/>
                <w:webHidden/>
              </w:rPr>
              <w:tab/>
              <w:delText>11</w:delText>
            </w:r>
          </w:del>
        </w:p>
        <w:p w14:paraId="0B5949E2" w14:textId="720D1E7A" w:rsidR="008B241B" w:rsidRPr="00644212" w:rsidDel="003F4CF8" w:rsidRDefault="008B241B">
          <w:pPr>
            <w:pStyle w:val="TDC2"/>
            <w:tabs>
              <w:tab w:val="right" w:leader="dot" w:pos="8494"/>
            </w:tabs>
            <w:rPr>
              <w:del w:id="342" w:author="Ignacio Ribera Diaz" w:date="2018-09-12T01:47:00Z"/>
              <w:rFonts w:eastAsiaTheme="minorEastAsia"/>
              <w:noProof/>
              <w:lang w:eastAsia="es-ES"/>
            </w:rPr>
          </w:pPr>
          <w:del w:id="343" w:author="Ignacio Ribera Diaz" w:date="2018-09-12T01:47:00Z">
            <w:r w:rsidRPr="00644212" w:rsidDel="003F4CF8">
              <w:rPr>
                <w:rStyle w:val="Hipervnculo"/>
                <w:noProof/>
              </w:rPr>
              <w:delText>2.4 GitHub Pages</w:delText>
            </w:r>
            <w:r w:rsidRPr="00644212" w:rsidDel="003F4CF8">
              <w:rPr>
                <w:noProof/>
                <w:webHidden/>
              </w:rPr>
              <w:tab/>
              <w:delText>12</w:delText>
            </w:r>
          </w:del>
        </w:p>
        <w:p w14:paraId="7B740C3C" w14:textId="67242435" w:rsidR="008B241B" w:rsidRPr="00644212" w:rsidDel="003F4CF8" w:rsidRDefault="008B241B">
          <w:pPr>
            <w:pStyle w:val="TDC1"/>
            <w:tabs>
              <w:tab w:val="right" w:leader="dot" w:pos="8494"/>
            </w:tabs>
            <w:rPr>
              <w:del w:id="344" w:author="Ignacio Ribera Diaz" w:date="2018-09-12T01:47:00Z"/>
              <w:rFonts w:eastAsiaTheme="minorEastAsia"/>
              <w:noProof/>
              <w:lang w:eastAsia="es-ES"/>
            </w:rPr>
          </w:pPr>
          <w:del w:id="345" w:author="Ignacio Ribera Diaz" w:date="2018-09-12T01:47:00Z">
            <w:r w:rsidRPr="00644212" w:rsidDel="003F4CF8">
              <w:rPr>
                <w:rStyle w:val="Hipervnculo"/>
                <w:noProof/>
              </w:rPr>
              <w:delText>3 Plantilla</w:delText>
            </w:r>
            <w:r w:rsidRPr="00644212" w:rsidDel="003F4CF8">
              <w:rPr>
                <w:noProof/>
                <w:webHidden/>
              </w:rPr>
              <w:tab/>
              <w:delText>13</w:delText>
            </w:r>
          </w:del>
        </w:p>
        <w:p w14:paraId="2E064F49" w14:textId="63BC0097" w:rsidR="008B241B" w:rsidRPr="00644212" w:rsidDel="003F4CF8" w:rsidRDefault="008B241B">
          <w:pPr>
            <w:pStyle w:val="TDC2"/>
            <w:tabs>
              <w:tab w:val="right" w:leader="dot" w:pos="8494"/>
            </w:tabs>
            <w:rPr>
              <w:del w:id="346" w:author="Ignacio Ribera Diaz" w:date="2018-09-12T01:47:00Z"/>
              <w:rFonts w:eastAsiaTheme="minorEastAsia"/>
              <w:noProof/>
              <w:lang w:eastAsia="es-ES"/>
            </w:rPr>
          </w:pPr>
          <w:del w:id="347" w:author="Ignacio Ribera Diaz" w:date="2018-09-12T01:47:00Z">
            <w:r w:rsidRPr="00644212" w:rsidDel="003F4CF8">
              <w:rPr>
                <w:rStyle w:val="Hipervnculo"/>
                <w:noProof/>
              </w:rPr>
              <w:delText>3.1 WrapBootstrap</w:delText>
            </w:r>
            <w:r w:rsidRPr="00644212" w:rsidDel="003F4CF8">
              <w:rPr>
                <w:noProof/>
                <w:webHidden/>
              </w:rPr>
              <w:tab/>
              <w:delText>13</w:delText>
            </w:r>
          </w:del>
        </w:p>
        <w:p w14:paraId="431C762A" w14:textId="2DB47092" w:rsidR="008B241B" w:rsidRPr="00644212" w:rsidDel="003F4CF8" w:rsidRDefault="008B241B">
          <w:pPr>
            <w:pStyle w:val="TDC2"/>
            <w:tabs>
              <w:tab w:val="right" w:leader="dot" w:pos="8494"/>
            </w:tabs>
            <w:rPr>
              <w:del w:id="348" w:author="Ignacio Ribera Diaz" w:date="2018-09-12T01:47:00Z"/>
              <w:rFonts w:eastAsiaTheme="minorEastAsia"/>
              <w:noProof/>
              <w:lang w:eastAsia="es-ES"/>
            </w:rPr>
          </w:pPr>
          <w:del w:id="349" w:author="Ignacio Ribera Diaz" w:date="2018-09-12T01:47:00Z">
            <w:r w:rsidRPr="00644212" w:rsidDel="003F4CF8">
              <w:rPr>
                <w:rStyle w:val="Hipervnculo"/>
                <w:noProof/>
              </w:rPr>
              <w:delText>3.2 Bootstrap</w:delText>
            </w:r>
            <w:r w:rsidRPr="00644212" w:rsidDel="003F4CF8">
              <w:rPr>
                <w:noProof/>
                <w:webHidden/>
              </w:rPr>
              <w:tab/>
              <w:delText>14</w:delText>
            </w:r>
          </w:del>
        </w:p>
        <w:p w14:paraId="35EE1083" w14:textId="1959EFDC" w:rsidR="008B241B" w:rsidRPr="00644212" w:rsidDel="003F4CF8" w:rsidRDefault="008B241B">
          <w:pPr>
            <w:pStyle w:val="TDC1"/>
            <w:tabs>
              <w:tab w:val="right" w:leader="dot" w:pos="8494"/>
            </w:tabs>
            <w:rPr>
              <w:del w:id="350" w:author="Ignacio Ribera Diaz" w:date="2018-09-12T01:47:00Z"/>
              <w:rFonts w:eastAsiaTheme="minorEastAsia"/>
              <w:noProof/>
              <w:lang w:eastAsia="es-ES"/>
            </w:rPr>
          </w:pPr>
          <w:del w:id="351" w:author="Ignacio Ribera Diaz" w:date="2018-09-12T01:47:00Z">
            <w:r w:rsidRPr="00644212" w:rsidDel="003F4CF8">
              <w:rPr>
                <w:rStyle w:val="Hipervnculo"/>
                <w:noProof/>
              </w:rPr>
              <w:delText>4 Desarrollo de la web</w:delText>
            </w:r>
            <w:r w:rsidRPr="00644212" w:rsidDel="003F4CF8">
              <w:rPr>
                <w:noProof/>
                <w:webHidden/>
              </w:rPr>
              <w:tab/>
              <w:delText>15</w:delText>
            </w:r>
          </w:del>
        </w:p>
        <w:p w14:paraId="08FC309C" w14:textId="06879DA5" w:rsidR="008B241B" w:rsidRPr="00644212" w:rsidDel="003F4CF8" w:rsidRDefault="008B241B">
          <w:pPr>
            <w:pStyle w:val="TDC2"/>
            <w:tabs>
              <w:tab w:val="right" w:leader="dot" w:pos="8494"/>
            </w:tabs>
            <w:rPr>
              <w:del w:id="352" w:author="Ignacio Ribera Diaz" w:date="2018-09-12T01:47:00Z"/>
              <w:rFonts w:eastAsiaTheme="minorEastAsia"/>
              <w:noProof/>
              <w:lang w:eastAsia="es-ES"/>
            </w:rPr>
          </w:pPr>
          <w:del w:id="353" w:author="Ignacio Ribera Diaz" w:date="2018-09-12T01:47:00Z">
            <w:r w:rsidRPr="00644212" w:rsidDel="003F4CF8">
              <w:rPr>
                <w:rStyle w:val="Hipervnculo"/>
                <w:noProof/>
              </w:rPr>
              <w:delText>4.1 Planteamiento</w:delText>
            </w:r>
            <w:r w:rsidRPr="00644212" w:rsidDel="003F4CF8">
              <w:rPr>
                <w:noProof/>
                <w:webHidden/>
              </w:rPr>
              <w:tab/>
              <w:delText>15</w:delText>
            </w:r>
          </w:del>
        </w:p>
        <w:p w14:paraId="4DE17AEE" w14:textId="141AF1D3" w:rsidR="008B241B" w:rsidRPr="00644212" w:rsidDel="003F4CF8" w:rsidRDefault="008B241B">
          <w:pPr>
            <w:pStyle w:val="TDC2"/>
            <w:tabs>
              <w:tab w:val="right" w:leader="dot" w:pos="8494"/>
            </w:tabs>
            <w:rPr>
              <w:del w:id="354" w:author="Ignacio Ribera Diaz" w:date="2018-09-12T01:47:00Z"/>
              <w:rFonts w:eastAsiaTheme="minorEastAsia"/>
              <w:noProof/>
              <w:lang w:eastAsia="es-ES"/>
            </w:rPr>
          </w:pPr>
          <w:del w:id="355" w:author="Ignacio Ribera Diaz" w:date="2018-09-12T01:47:00Z">
            <w:r w:rsidRPr="00644212" w:rsidDel="003F4CF8">
              <w:rPr>
                <w:rStyle w:val="Hipervnculo"/>
                <w:noProof/>
              </w:rPr>
              <w:delText>4.2 Modo de trabajo</w:delText>
            </w:r>
            <w:r w:rsidRPr="00644212" w:rsidDel="003F4CF8">
              <w:rPr>
                <w:noProof/>
                <w:webHidden/>
              </w:rPr>
              <w:tab/>
              <w:delText>15</w:delText>
            </w:r>
          </w:del>
        </w:p>
        <w:p w14:paraId="5E35E762" w14:textId="0FA46EC3" w:rsidR="008B241B" w:rsidRPr="00644212" w:rsidDel="003F4CF8" w:rsidRDefault="008B241B">
          <w:pPr>
            <w:pStyle w:val="TDC2"/>
            <w:tabs>
              <w:tab w:val="right" w:leader="dot" w:pos="8494"/>
            </w:tabs>
            <w:rPr>
              <w:del w:id="356" w:author="Ignacio Ribera Diaz" w:date="2018-09-12T01:47:00Z"/>
              <w:rFonts w:eastAsiaTheme="minorEastAsia"/>
              <w:noProof/>
              <w:lang w:eastAsia="es-ES"/>
            </w:rPr>
          </w:pPr>
          <w:del w:id="357" w:author="Ignacio Ribera Diaz" w:date="2018-09-12T01:47:00Z">
            <w:r w:rsidRPr="00644212" w:rsidDel="003F4CF8">
              <w:rPr>
                <w:rStyle w:val="Hipervnculo"/>
                <w:noProof/>
              </w:rPr>
              <w:delText>4.3 Herramientas</w:delText>
            </w:r>
            <w:r w:rsidRPr="00644212" w:rsidDel="003F4CF8">
              <w:rPr>
                <w:noProof/>
                <w:webHidden/>
              </w:rPr>
              <w:tab/>
              <w:delText>20</w:delText>
            </w:r>
          </w:del>
        </w:p>
        <w:p w14:paraId="54FA7C28" w14:textId="0983B1B2" w:rsidR="008B241B" w:rsidRPr="00644212" w:rsidDel="003F4CF8" w:rsidRDefault="008B241B">
          <w:pPr>
            <w:pStyle w:val="TDC3"/>
            <w:tabs>
              <w:tab w:val="right" w:leader="dot" w:pos="8494"/>
            </w:tabs>
            <w:rPr>
              <w:del w:id="358" w:author="Ignacio Ribera Diaz" w:date="2018-09-12T01:47:00Z"/>
              <w:noProof/>
            </w:rPr>
          </w:pPr>
          <w:del w:id="359" w:author="Ignacio Ribera Diaz" w:date="2018-09-12T01:47:00Z">
            <w:r w:rsidRPr="00644212" w:rsidDel="003F4CF8">
              <w:rPr>
                <w:rStyle w:val="Hipervnculo"/>
                <w:noProof/>
              </w:rPr>
              <w:delText>4.3.1 Dispositivos</w:delText>
            </w:r>
            <w:r w:rsidRPr="00644212" w:rsidDel="003F4CF8">
              <w:rPr>
                <w:noProof/>
                <w:webHidden/>
              </w:rPr>
              <w:tab/>
              <w:delText>20</w:delText>
            </w:r>
          </w:del>
        </w:p>
        <w:p w14:paraId="2879F767" w14:textId="2121743C" w:rsidR="008B241B" w:rsidRPr="00644212" w:rsidDel="003F4CF8" w:rsidRDefault="008B241B">
          <w:pPr>
            <w:pStyle w:val="TDC3"/>
            <w:tabs>
              <w:tab w:val="right" w:leader="dot" w:pos="8494"/>
            </w:tabs>
            <w:rPr>
              <w:del w:id="360" w:author="Ignacio Ribera Diaz" w:date="2018-09-12T01:47:00Z"/>
              <w:noProof/>
            </w:rPr>
          </w:pPr>
          <w:del w:id="361" w:author="Ignacio Ribera Diaz" w:date="2018-09-12T01:47:00Z">
            <w:r w:rsidRPr="00644212" w:rsidDel="003F4CF8">
              <w:rPr>
                <w:rStyle w:val="Hipervnculo"/>
                <w:noProof/>
              </w:rPr>
              <w:delText>4.3.2 Programas</w:delText>
            </w:r>
            <w:r w:rsidRPr="00644212" w:rsidDel="003F4CF8">
              <w:rPr>
                <w:noProof/>
                <w:webHidden/>
              </w:rPr>
              <w:tab/>
              <w:delText>20</w:delText>
            </w:r>
          </w:del>
        </w:p>
        <w:p w14:paraId="6A150155" w14:textId="047ED78C" w:rsidR="008B241B" w:rsidRPr="00644212" w:rsidDel="003F4CF8" w:rsidRDefault="008B241B">
          <w:pPr>
            <w:pStyle w:val="TDC3"/>
            <w:tabs>
              <w:tab w:val="right" w:leader="dot" w:pos="8494"/>
            </w:tabs>
            <w:rPr>
              <w:del w:id="362" w:author="Ignacio Ribera Diaz" w:date="2018-09-12T01:47:00Z"/>
              <w:noProof/>
            </w:rPr>
          </w:pPr>
          <w:del w:id="363" w:author="Ignacio Ribera Diaz" w:date="2018-09-12T01:47:00Z">
            <w:r w:rsidRPr="00644212" w:rsidDel="003F4CF8">
              <w:rPr>
                <w:rStyle w:val="Hipervnculo"/>
                <w:noProof/>
              </w:rPr>
              <w:delText>4.3.3 Almacenamiento</w:delText>
            </w:r>
            <w:r w:rsidRPr="00644212" w:rsidDel="003F4CF8">
              <w:rPr>
                <w:noProof/>
                <w:webHidden/>
              </w:rPr>
              <w:tab/>
              <w:delText>21</w:delText>
            </w:r>
          </w:del>
        </w:p>
        <w:p w14:paraId="42E10EB1" w14:textId="3D17107A" w:rsidR="008B241B" w:rsidRPr="00644212" w:rsidDel="003F4CF8" w:rsidRDefault="008B241B">
          <w:pPr>
            <w:pStyle w:val="TDC1"/>
            <w:tabs>
              <w:tab w:val="right" w:leader="dot" w:pos="8494"/>
            </w:tabs>
            <w:rPr>
              <w:del w:id="364" w:author="Ignacio Ribera Diaz" w:date="2018-09-12T01:47:00Z"/>
              <w:rFonts w:eastAsiaTheme="minorEastAsia"/>
              <w:noProof/>
              <w:lang w:eastAsia="es-ES"/>
            </w:rPr>
          </w:pPr>
          <w:del w:id="365" w:author="Ignacio Ribera Diaz" w:date="2018-09-12T01:47:00Z">
            <w:r w:rsidRPr="00644212" w:rsidDel="003F4CF8">
              <w:rPr>
                <w:rStyle w:val="Hipervnculo"/>
                <w:noProof/>
              </w:rPr>
              <w:delText>5 Resultado</w:delText>
            </w:r>
            <w:r w:rsidRPr="00644212" w:rsidDel="003F4CF8">
              <w:rPr>
                <w:noProof/>
                <w:webHidden/>
              </w:rPr>
              <w:tab/>
              <w:delText>22</w:delText>
            </w:r>
          </w:del>
        </w:p>
        <w:p w14:paraId="4EFD7CF5" w14:textId="4B078B46" w:rsidR="008B241B" w:rsidRPr="00644212" w:rsidDel="003F4CF8" w:rsidRDefault="008B241B">
          <w:pPr>
            <w:pStyle w:val="TDC1"/>
            <w:tabs>
              <w:tab w:val="right" w:leader="dot" w:pos="8494"/>
            </w:tabs>
            <w:rPr>
              <w:del w:id="366" w:author="Ignacio Ribera Diaz" w:date="2018-09-12T01:47:00Z"/>
              <w:rFonts w:eastAsiaTheme="minorEastAsia"/>
              <w:noProof/>
              <w:lang w:eastAsia="es-ES"/>
            </w:rPr>
          </w:pPr>
          <w:del w:id="367" w:author="Ignacio Ribera Diaz" w:date="2018-09-12T01:47:00Z">
            <w:r w:rsidRPr="00644212" w:rsidDel="003F4CF8">
              <w:rPr>
                <w:rStyle w:val="Hipervnculo"/>
                <w:noProof/>
              </w:rPr>
              <w:delText>6 Presupuesto</w:delText>
            </w:r>
            <w:r w:rsidRPr="00644212" w:rsidDel="003F4CF8">
              <w:rPr>
                <w:noProof/>
                <w:webHidden/>
              </w:rPr>
              <w:tab/>
              <w:delText>23</w:delText>
            </w:r>
          </w:del>
        </w:p>
        <w:p w14:paraId="6DAFA8FB" w14:textId="06B9B405" w:rsidR="008B241B" w:rsidRPr="00644212" w:rsidDel="003F4CF8" w:rsidRDefault="008B241B">
          <w:pPr>
            <w:pStyle w:val="TDC1"/>
            <w:tabs>
              <w:tab w:val="right" w:leader="dot" w:pos="8494"/>
            </w:tabs>
            <w:rPr>
              <w:del w:id="368" w:author="Ignacio Ribera Diaz" w:date="2018-09-12T01:47:00Z"/>
              <w:rFonts w:eastAsiaTheme="minorEastAsia"/>
              <w:noProof/>
              <w:lang w:eastAsia="es-ES"/>
            </w:rPr>
          </w:pPr>
          <w:del w:id="369" w:author="Ignacio Ribera Diaz" w:date="2018-09-12T01:47:00Z">
            <w:r w:rsidRPr="00644212" w:rsidDel="003F4CF8">
              <w:rPr>
                <w:rStyle w:val="Hipervnculo"/>
                <w:noProof/>
              </w:rPr>
              <w:delText>7 Conclusiones</w:delText>
            </w:r>
            <w:r w:rsidRPr="00644212" w:rsidDel="003F4CF8">
              <w:rPr>
                <w:noProof/>
                <w:webHidden/>
              </w:rPr>
              <w:tab/>
              <w:delText>24</w:delText>
            </w:r>
          </w:del>
        </w:p>
        <w:p w14:paraId="06F28732" w14:textId="3838B1E6" w:rsidR="008B241B" w:rsidRPr="00644212" w:rsidDel="003F4CF8" w:rsidRDefault="008B241B">
          <w:pPr>
            <w:pStyle w:val="TDC1"/>
            <w:tabs>
              <w:tab w:val="right" w:leader="dot" w:pos="8494"/>
            </w:tabs>
            <w:rPr>
              <w:del w:id="370" w:author="Ignacio Ribera Diaz" w:date="2018-09-12T01:47:00Z"/>
              <w:rFonts w:eastAsiaTheme="minorEastAsia"/>
              <w:noProof/>
              <w:lang w:eastAsia="es-ES"/>
            </w:rPr>
          </w:pPr>
          <w:del w:id="371" w:author="Ignacio Ribera Diaz" w:date="2018-09-12T01:47:00Z">
            <w:r w:rsidRPr="00644212" w:rsidDel="003F4CF8">
              <w:rPr>
                <w:rStyle w:val="Hipervnculo"/>
                <w:noProof/>
              </w:rPr>
              <w:delText>8 Bibliografía</w:delText>
            </w:r>
            <w:r w:rsidRPr="00644212" w:rsidDel="003F4CF8">
              <w:rPr>
                <w:noProof/>
                <w:webHidden/>
              </w:rPr>
              <w:tab/>
              <w:delText>25</w:delText>
            </w:r>
          </w:del>
        </w:p>
        <w:p w14:paraId="21392CC2" w14:textId="597E96E3" w:rsidR="008B241B" w:rsidRPr="00644212" w:rsidDel="003F4CF8" w:rsidRDefault="008B241B">
          <w:pPr>
            <w:pStyle w:val="TDC2"/>
            <w:tabs>
              <w:tab w:val="right" w:leader="dot" w:pos="8494"/>
            </w:tabs>
            <w:rPr>
              <w:del w:id="372" w:author="Ignacio Ribera Diaz" w:date="2018-09-12T01:47:00Z"/>
              <w:rFonts w:eastAsiaTheme="minorEastAsia"/>
              <w:noProof/>
              <w:lang w:eastAsia="es-ES"/>
            </w:rPr>
          </w:pPr>
          <w:del w:id="373" w:author="Ignacio Ribera Diaz" w:date="2018-09-12T01:47:00Z">
            <w:r w:rsidRPr="00644212" w:rsidDel="003F4CF8">
              <w:rPr>
                <w:rStyle w:val="Hipervnculo"/>
                <w:noProof/>
              </w:rPr>
              <w:delText>8.1 Webs</w:delText>
            </w:r>
            <w:r w:rsidRPr="00644212" w:rsidDel="003F4CF8">
              <w:rPr>
                <w:noProof/>
                <w:webHidden/>
              </w:rPr>
              <w:tab/>
              <w:delText>25</w:delText>
            </w:r>
          </w:del>
        </w:p>
        <w:p w14:paraId="2976CCAB" w14:textId="5786F6F6" w:rsidR="008B241B" w:rsidRPr="00644212" w:rsidDel="003F4CF8" w:rsidRDefault="008B241B">
          <w:pPr>
            <w:pStyle w:val="TDC2"/>
            <w:tabs>
              <w:tab w:val="right" w:leader="dot" w:pos="8494"/>
            </w:tabs>
            <w:rPr>
              <w:del w:id="374" w:author="Ignacio Ribera Diaz" w:date="2018-09-12T01:47:00Z"/>
              <w:rFonts w:eastAsiaTheme="minorEastAsia"/>
              <w:noProof/>
              <w:lang w:eastAsia="es-ES"/>
            </w:rPr>
          </w:pPr>
          <w:del w:id="375" w:author="Ignacio Ribera Diaz" w:date="2018-09-12T01:47:00Z">
            <w:r w:rsidRPr="00644212" w:rsidDel="003F4CF8">
              <w:rPr>
                <w:rStyle w:val="Hipervnculo"/>
                <w:noProof/>
              </w:rPr>
              <w:delText>8.2 Libros</w:delText>
            </w:r>
            <w:r w:rsidRPr="00644212" w:rsidDel="003F4CF8">
              <w:rPr>
                <w:noProof/>
                <w:webHidden/>
              </w:rPr>
              <w:tab/>
              <w:delText>25</w:delText>
            </w:r>
          </w:del>
        </w:p>
        <w:p w14:paraId="4D968CD2" w14:textId="2EA5700A" w:rsidR="008B241B" w:rsidRPr="00644212" w:rsidDel="003F4CF8" w:rsidRDefault="008B241B">
          <w:pPr>
            <w:pStyle w:val="TDC1"/>
            <w:tabs>
              <w:tab w:val="right" w:leader="dot" w:pos="8494"/>
            </w:tabs>
            <w:rPr>
              <w:del w:id="376" w:author="Ignacio Ribera Diaz" w:date="2018-09-12T01:47:00Z"/>
              <w:rFonts w:eastAsiaTheme="minorEastAsia"/>
              <w:noProof/>
              <w:lang w:eastAsia="es-ES"/>
            </w:rPr>
          </w:pPr>
          <w:del w:id="377" w:author="Ignacio Ribera Diaz" w:date="2018-09-12T01:47:00Z">
            <w:r w:rsidRPr="00644212" w:rsidDel="003F4CF8">
              <w:rPr>
                <w:rStyle w:val="Hipervnculo"/>
                <w:noProof/>
              </w:rPr>
              <w:delText>Apendice 1</w:delText>
            </w:r>
            <w:r w:rsidRPr="00644212" w:rsidDel="003F4CF8">
              <w:rPr>
                <w:noProof/>
                <w:webHidden/>
              </w:rPr>
              <w:tab/>
              <w:delText>26</w:delText>
            </w:r>
          </w:del>
        </w:p>
        <w:p w14:paraId="2CF97FB9" w14:textId="2B225E5C" w:rsidR="0012173C" w:rsidRPr="001B50F7" w:rsidRDefault="0012173C" w:rsidP="001B50F7">
          <w:pPr>
            <w:spacing w:line="276" w:lineRule="auto"/>
            <w:rPr>
              <w:szCs w:val="26"/>
            </w:rPr>
          </w:pPr>
          <w:r w:rsidRPr="00644212">
            <w:rPr>
              <w:b/>
              <w:bCs/>
              <w:rPrChange w:id="378" w:author="Ignacio Ribera Diaz" w:date="2018-09-12T02:04:00Z">
                <w:rPr>
                  <w:b/>
                  <w:bCs/>
                  <w:szCs w:val="26"/>
                </w:rPr>
              </w:rPrChange>
            </w:rPr>
            <w:fldChar w:fldCharType="end"/>
          </w:r>
        </w:p>
      </w:sdtContent>
    </w:sdt>
    <w:p w14:paraId="22B24E6F" w14:textId="77777777" w:rsidR="00FC226B" w:rsidRDefault="00FC226B" w:rsidP="001B50F7">
      <w:pPr>
        <w:spacing w:line="276" w:lineRule="auto"/>
      </w:pPr>
    </w:p>
    <w:p w14:paraId="103985FE" w14:textId="68F2FB19" w:rsidR="006801C3" w:rsidDel="004C3078" w:rsidRDefault="004C3078">
      <w:pPr>
        <w:pStyle w:val="Ttulo1"/>
        <w:rPr>
          <w:del w:id="379" w:author="Ignacio Ribera Diaz" w:date="2018-09-12T00:07:00Z"/>
        </w:rPr>
      </w:pPr>
      <w:ins w:id="380" w:author="Ignacio Ribera Diaz" w:date="2018-09-13T01:34:00Z">
        <w:r>
          <w:br w:type="column"/>
        </w:r>
        <w:bookmarkStart w:id="381" w:name="_Toc524664788"/>
        <w:r>
          <w:lastRenderedPageBreak/>
          <w:t>Índice de figuras</w:t>
        </w:r>
      </w:ins>
      <w:bookmarkEnd w:id="381"/>
      <w:del w:id="382" w:author="Ignacio Ribera Diaz" w:date="2018-09-12T00:07:00Z">
        <w:r w:rsidR="006801C3" w:rsidDel="001630F1">
          <w:br w:type="page"/>
        </w:r>
      </w:del>
    </w:p>
    <w:p w14:paraId="4C97CCDE" w14:textId="77777777" w:rsidR="004C3078" w:rsidRPr="00CD185C" w:rsidRDefault="004C3078">
      <w:pPr>
        <w:pStyle w:val="Ttulo1"/>
        <w:rPr>
          <w:ins w:id="383" w:author="Ignacio Ribera Diaz" w:date="2018-09-13T01:35:00Z"/>
        </w:rPr>
      </w:pPr>
    </w:p>
    <w:p w14:paraId="4805E61C" w14:textId="77777777" w:rsidR="004C3078" w:rsidRPr="004C3078" w:rsidRDefault="004C3078">
      <w:pPr>
        <w:rPr>
          <w:ins w:id="384" w:author="Ignacio Ribera Diaz" w:date="2018-09-13T01:35:00Z"/>
        </w:rPr>
        <w:pPrChange w:id="385" w:author="Ignacio Ribera Diaz" w:date="2018-09-13T01:35:00Z">
          <w:pPr>
            <w:spacing w:line="276" w:lineRule="auto"/>
          </w:pPr>
        </w:pPrChange>
      </w:pPr>
    </w:p>
    <w:p w14:paraId="626C5862" w14:textId="1399D5E0" w:rsidR="004C3078" w:rsidRPr="00E5542C" w:rsidRDefault="004C3078">
      <w:pPr>
        <w:pStyle w:val="Tabladeilustraciones"/>
        <w:tabs>
          <w:tab w:val="right" w:leader="underscore" w:pos="8494"/>
        </w:tabs>
        <w:rPr>
          <w:ins w:id="386" w:author="Ignacio Ribera Diaz" w:date="2018-09-13T01:35:00Z"/>
          <w:rFonts w:eastAsiaTheme="minorEastAsia" w:cstheme="minorBidi"/>
          <w:i w:val="0"/>
          <w:iCs w:val="0"/>
          <w:noProof/>
          <w:sz w:val="22"/>
          <w:szCs w:val="22"/>
          <w:lang w:eastAsia="es-ES"/>
        </w:rPr>
      </w:pPr>
      <w:ins w:id="387" w:author="Ignacio Ribera Diaz" w:date="2018-09-13T01:35:00Z">
        <w:r w:rsidRPr="00E5542C">
          <w:rPr>
            <w:sz w:val="22"/>
            <w:szCs w:val="22"/>
            <w:rPrChange w:id="388" w:author="Ignacio Ribera Diaz" w:date="2018-09-13T01:52:00Z">
              <w:rPr/>
            </w:rPrChange>
          </w:rPr>
          <w:fldChar w:fldCharType="begin"/>
        </w:r>
        <w:r w:rsidRPr="00E5542C">
          <w:rPr>
            <w:sz w:val="22"/>
            <w:szCs w:val="22"/>
            <w:rPrChange w:id="389" w:author="Ignacio Ribera Diaz" w:date="2018-09-13T01:52:00Z">
              <w:rPr/>
            </w:rPrChange>
          </w:rPr>
          <w:instrText xml:space="preserve"> TOC \h \z \c "Figura" </w:instrText>
        </w:r>
      </w:ins>
      <w:r w:rsidRPr="00E5542C">
        <w:rPr>
          <w:sz w:val="22"/>
          <w:szCs w:val="22"/>
          <w:rPrChange w:id="390" w:author="Ignacio Ribera Diaz" w:date="2018-09-13T01:52:00Z">
            <w:rPr>
              <w:rFonts w:asciiTheme="majorHAnsi" w:eastAsiaTheme="majorEastAsia" w:hAnsiTheme="majorHAnsi" w:cstheme="majorBidi"/>
              <w:i w:val="0"/>
              <w:iCs w:val="0"/>
              <w:color w:val="2F5496" w:themeColor="accent1" w:themeShade="BF"/>
              <w:sz w:val="32"/>
              <w:szCs w:val="32"/>
            </w:rPr>
          </w:rPrChange>
        </w:rPr>
        <w:fldChar w:fldCharType="separate"/>
      </w:r>
      <w:ins w:id="391" w:author="Ignacio Ribera Diaz" w:date="2018-09-13T01:35:00Z">
        <w:r w:rsidRPr="00E5542C">
          <w:rPr>
            <w:rStyle w:val="Hipervnculo"/>
            <w:noProof/>
            <w:sz w:val="22"/>
            <w:szCs w:val="22"/>
            <w:rPrChange w:id="392" w:author="Ignacio Ribera Diaz" w:date="2018-09-13T01:52:00Z">
              <w:rPr>
                <w:rStyle w:val="Hipervnculo"/>
                <w:noProof/>
              </w:rPr>
            </w:rPrChange>
          </w:rPr>
          <w:fldChar w:fldCharType="begin"/>
        </w:r>
        <w:r w:rsidRPr="00E5542C">
          <w:rPr>
            <w:rStyle w:val="Hipervnculo"/>
            <w:noProof/>
            <w:sz w:val="22"/>
            <w:szCs w:val="22"/>
            <w:rPrChange w:id="393" w:author="Ignacio Ribera Diaz" w:date="2018-09-13T01:52:00Z">
              <w:rPr>
                <w:rStyle w:val="Hipervnculo"/>
                <w:noProof/>
              </w:rPr>
            </w:rPrChange>
          </w:rPr>
          <w:instrText xml:space="preserve"> </w:instrText>
        </w:r>
        <w:r w:rsidRPr="00E5542C">
          <w:rPr>
            <w:noProof/>
            <w:sz w:val="22"/>
            <w:szCs w:val="22"/>
            <w:rPrChange w:id="394" w:author="Ignacio Ribera Diaz" w:date="2018-09-13T01:52:00Z">
              <w:rPr>
                <w:noProof/>
              </w:rPr>
            </w:rPrChange>
          </w:rPr>
          <w:instrText>HYPERLINK \l "_Toc524565874"</w:instrText>
        </w:r>
        <w:r w:rsidRPr="00E5542C">
          <w:rPr>
            <w:rStyle w:val="Hipervnculo"/>
            <w:noProof/>
            <w:sz w:val="22"/>
            <w:szCs w:val="22"/>
            <w:rPrChange w:id="395" w:author="Ignacio Ribera Diaz" w:date="2018-09-13T01:52:00Z">
              <w:rPr>
                <w:rStyle w:val="Hipervnculo"/>
                <w:noProof/>
              </w:rPr>
            </w:rPrChange>
          </w:rPr>
          <w:instrText xml:space="preserve"> </w:instrText>
        </w:r>
        <w:r w:rsidRPr="00E5542C">
          <w:rPr>
            <w:rStyle w:val="Hipervnculo"/>
            <w:noProof/>
            <w:sz w:val="22"/>
            <w:szCs w:val="22"/>
            <w:rPrChange w:id="396" w:author="Ignacio Ribera Diaz" w:date="2018-09-13T01:52:00Z">
              <w:rPr>
                <w:rStyle w:val="Hipervnculo"/>
                <w:noProof/>
              </w:rPr>
            </w:rPrChange>
          </w:rPr>
          <w:fldChar w:fldCharType="separate"/>
        </w:r>
        <w:r w:rsidRPr="00E5542C">
          <w:rPr>
            <w:rStyle w:val="Hipervnculo"/>
            <w:noProof/>
            <w:sz w:val="22"/>
            <w:szCs w:val="22"/>
            <w:rPrChange w:id="397" w:author="Ignacio Ribera Diaz" w:date="2018-09-13T01:52:00Z">
              <w:rPr>
                <w:rStyle w:val="Hipervnculo"/>
                <w:noProof/>
              </w:rPr>
            </w:rPrChange>
          </w:rPr>
          <w:t>Figura 1 Partes de un elemento HTML. Fuente: propia.</w:t>
        </w:r>
        <w:r w:rsidRPr="00E5542C">
          <w:rPr>
            <w:noProof/>
            <w:webHidden/>
            <w:sz w:val="22"/>
            <w:szCs w:val="22"/>
            <w:rPrChange w:id="398" w:author="Ignacio Ribera Diaz" w:date="2018-09-13T01:52:00Z">
              <w:rPr>
                <w:noProof/>
                <w:webHidden/>
              </w:rPr>
            </w:rPrChange>
          </w:rPr>
          <w:tab/>
        </w:r>
        <w:r w:rsidRPr="00E5542C">
          <w:rPr>
            <w:noProof/>
            <w:webHidden/>
            <w:sz w:val="22"/>
            <w:szCs w:val="22"/>
            <w:rPrChange w:id="399" w:author="Ignacio Ribera Diaz" w:date="2018-09-13T01:52:00Z">
              <w:rPr>
                <w:noProof/>
                <w:webHidden/>
              </w:rPr>
            </w:rPrChange>
          </w:rPr>
          <w:fldChar w:fldCharType="begin"/>
        </w:r>
        <w:r w:rsidRPr="00E5542C">
          <w:rPr>
            <w:noProof/>
            <w:webHidden/>
            <w:sz w:val="22"/>
            <w:szCs w:val="22"/>
            <w:rPrChange w:id="400" w:author="Ignacio Ribera Diaz" w:date="2018-09-13T01:52:00Z">
              <w:rPr>
                <w:noProof/>
                <w:webHidden/>
              </w:rPr>
            </w:rPrChange>
          </w:rPr>
          <w:instrText xml:space="preserve"> PAGEREF _Toc524565874 \h </w:instrText>
        </w:r>
      </w:ins>
      <w:r w:rsidRPr="00E5542C">
        <w:rPr>
          <w:noProof/>
          <w:webHidden/>
          <w:sz w:val="22"/>
          <w:szCs w:val="22"/>
          <w:rPrChange w:id="401" w:author="Ignacio Ribera Diaz" w:date="2018-09-13T01:52:00Z">
            <w:rPr>
              <w:noProof/>
              <w:webHidden/>
              <w:sz w:val="22"/>
              <w:szCs w:val="22"/>
            </w:rPr>
          </w:rPrChange>
        </w:rPr>
      </w:r>
      <w:r w:rsidRPr="00E5542C">
        <w:rPr>
          <w:noProof/>
          <w:webHidden/>
          <w:sz w:val="22"/>
          <w:szCs w:val="22"/>
          <w:rPrChange w:id="402" w:author="Ignacio Ribera Diaz" w:date="2018-09-13T01:52:00Z">
            <w:rPr>
              <w:noProof/>
              <w:webHidden/>
            </w:rPr>
          </w:rPrChange>
        </w:rPr>
        <w:fldChar w:fldCharType="separate"/>
      </w:r>
      <w:ins w:id="403" w:author="Ignacio Ribera Diaz" w:date="2018-09-13T01:35:00Z">
        <w:r w:rsidRPr="00E5542C">
          <w:rPr>
            <w:noProof/>
            <w:webHidden/>
            <w:sz w:val="22"/>
            <w:szCs w:val="22"/>
            <w:rPrChange w:id="404" w:author="Ignacio Ribera Diaz" w:date="2018-09-13T01:52:00Z">
              <w:rPr>
                <w:noProof/>
                <w:webHidden/>
              </w:rPr>
            </w:rPrChange>
          </w:rPr>
          <w:t>9</w:t>
        </w:r>
        <w:r w:rsidRPr="00E5542C">
          <w:rPr>
            <w:noProof/>
            <w:webHidden/>
            <w:sz w:val="22"/>
            <w:szCs w:val="22"/>
            <w:rPrChange w:id="405" w:author="Ignacio Ribera Diaz" w:date="2018-09-13T01:52:00Z">
              <w:rPr>
                <w:noProof/>
                <w:webHidden/>
              </w:rPr>
            </w:rPrChange>
          </w:rPr>
          <w:fldChar w:fldCharType="end"/>
        </w:r>
        <w:r w:rsidRPr="00E5542C">
          <w:rPr>
            <w:rStyle w:val="Hipervnculo"/>
            <w:noProof/>
            <w:sz w:val="22"/>
            <w:szCs w:val="22"/>
            <w:rPrChange w:id="406" w:author="Ignacio Ribera Diaz" w:date="2018-09-13T01:52:00Z">
              <w:rPr>
                <w:rStyle w:val="Hipervnculo"/>
                <w:noProof/>
              </w:rPr>
            </w:rPrChange>
          </w:rPr>
          <w:fldChar w:fldCharType="end"/>
        </w:r>
      </w:ins>
    </w:p>
    <w:p w14:paraId="71879AC3" w14:textId="23B41FE2" w:rsidR="004C3078" w:rsidRPr="00E5542C" w:rsidRDefault="004C3078">
      <w:pPr>
        <w:pStyle w:val="Tabladeilustraciones"/>
        <w:tabs>
          <w:tab w:val="right" w:leader="underscore" w:pos="8494"/>
        </w:tabs>
        <w:rPr>
          <w:ins w:id="407" w:author="Ignacio Ribera Diaz" w:date="2018-09-13T01:35:00Z"/>
          <w:rFonts w:eastAsiaTheme="minorEastAsia" w:cstheme="minorBidi"/>
          <w:i w:val="0"/>
          <w:iCs w:val="0"/>
          <w:noProof/>
          <w:sz w:val="22"/>
          <w:szCs w:val="22"/>
          <w:lang w:eastAsia="es-ES"/>
        </w:rPr>
      </w:pPr>
      <w:ins w:id="408" w:author="Ignacio Ribera Diaz" w:date="2018-09-13T01:35:00Z">
        <w:r w:rsidRPr="00E5542C">
          <w:rPr>
            <w:rStyle w:val="Hipervnculo"/>
            <w:noProof/>
            <w:sz w:val="22"/>
            <w:szCs w:val="22"/>
            <w:rPrChange w:id="409" w:author="Ignacio Ribera Diaz" w:date="2018-09-13T01:52:00Z">
              <w:rPr>
                <w:rStyle w:val="Hipervnculo"/>
                <w:noProof/>
              </w:rPr>
            </w:rPrChange>
          </w:rPr>
          <w:fldChar w:fldCharType="begin"/>
        </w:r>
        <w:r w:rsidRPr="00E5542C">
          <w:rPr>
            <w:rStyle w:val="Hipervnculo"/>
            <w:noProof/>
            <w:sz w:val="22"/>
            <w:szCs w:val="22"/>
            <w:rPrChange w:id="410" w:author="Ignacio Ribera Diaz" w:date="2018-09-13T01:52:00Z">
              <w:rPr>
                <w:rStyle w:val="Hipervnculo"/>
                <w:noProof/>
              </w:rPr>
            </w:rPrChange>
          </w:rPr>
          <w:instrText xml:space="preserve"> </w:instrText>
        </w:r>
        <w:r w:rsidRPr="00E5542C">
          <w:rPr>
            <w:noProof/>
            <w:sz w:val="22"/>
            <w:szCs w:val="22"/>
            <w:rPrChange w:id="411" w:author="Ignacio Ribera Diaz" w:date="2018-09-13T01:52:00Z">
              <w:rPr>
                <w:noProof/>
              </w:rPr>
            </w:rPrChange>
          </w:rPr>
          <w:instrText>HYPERLINK \l "_Toc524565875"</w:instrText>
        </w:r>
        <w:r w:rsidRPr="00E5542C">
          <w:rPr>
            <w:rStyle w:val="Hipervnculo"/>
            <w:noProof/>
            <w:sz w:val="22"/>
            <w:szCs w:val="22"/>
            <w:rPrChange w:id="412" w:author="Ignacio Ribera Diaz" w:date="2018-09-13T01:52:00Z">
              <w:rPr>
                <w:rStyle w:val="Hipervnculo"/>
                <w:noProof/>
              </w:rPr>
            </w:rPrChange>
          </w:rPr>
          <w:instrText xml:space="preserve"> </w:instrText>
        </w:r>
        <w:r w:rsidRPr="00E5542C">
          <w:rPr>
            <w:rStyle w:val="Hipervnculo"/>
            <w:noProof/>
            <w:sz w:val="22"/>
            <w:szCs w:val="22"/>
            <w:rPrChange w:id="413" w:author="Ignacio Ribera Diaz" w:date="2018-09-13T01:52:00Z">
              <w:rPr>
                <w:rStyle w:val="Hipervnculo"/>
                <w:noProof/>
              </w:rPr>
            </w:rPrChange>
          </w:rPr>
          <w:fldChar w:fldCharType="separate"/>
        </w:r>
        <w:r w:rsidRPr="00E5542C">
          <w:rPr>
            <w:rStyle w:val="Hipervnculo"/>
            <w:noProof/>
            <w:sz w:val="22"/>
            <w:szCs w:val="22"/>
            <w:rPrChange w:id="414" w:author="Ignacio Ribera Diaz" w:date="2018-09-13T01:52:00Z">
              <w:rPr>
                <w:rStyle w:val="Hipervnculo"/>
                <w:noProof/>
              </w:rPr>
            </w:rPrChange>
          </w:rPr>
          <w:t>Figura 2 Ejemplo de una estructura HTML. Fuente: propia.</w:t>
        </w:r>
        <w:r w:rsidRPr="00E5542C">
          <w:rPr>
            <w:noProof/>
            <w:webHidden/>
            <w:sz w:val="22"/>
            <w:szCs w:val="22"/>
            <w:rPrChange w:id="415" w:author="Ignacio Ribera Diaz" w:date="2018-09-13T01:52:00Z">
              <w:rPr>
                <w:noProof/>
                <w:webHidden/>
              </w:rPr>
            </w:rPrChange>
          </w:rPr>
          <w:tab/>
        </w:r>
        <w:r w:rsidRPr="00E5542C">
          <w:rPr>
            <w:noProof/>
            <w:webHidden/>
            <w:sz w:val="22"/>
            <w:szCs w:val="22"/>
            <w:rPrChange w:id="416" w:author="Ignacio Ribera Diaz" w:date="2018-09-13T01:52:00Z">
              <w:rPr>
                <w:noProof/>
                <w:webHidden/>
              </w:rPr>
            </w:rPrChange>
          </w:rPr>
          <w:fldChar w:fldCharType="begin"/>
        </w:r>
        <w:r w:rsidRPr="00E5542C">
          <w:rPr>
            <w:noProof/>
            <w:webHidden/>
            <w:sz w:val="22"/>
            <w:szCs w:val="22"/>
            <w:rPrChange w:id="417" w:author="Ignacio Ribera Diaz" w:date="2018-09-13T01:52:00Z">
              <w:rPr>
                <w:noProof/>
                <w:webHidden/>
              </w:rPr>
            </w:rPrChange>
          </w:rPr>
          <w:instrText xml:space="preserve"> PAGEREF _Toc524565875 \h </w:instrText>
        </w:r>
      </w:ins>
      <w:r w:rsidRPr="00E5542C">
        <w:rPr>
          <w:noProof/>
          <w:webHidden/>
          <w:sz w:val="22"/>
          <w:szCs w:val="22"/>
          <w:rPrChange w:id="418" w:author="Ignacio Ribera Diaz" w:date="2018-09-13T01:52:00Z">
            <w:rPr>
              <w:noProof/>
              <w:webHidden/>
              <w:sz w:val="22"/>
              <w:szCs w:val="22"/>
            </w:rPr>
          </w:rPrChange>
        </w:rPr>
      </w:r>
      <w:r w:rsidRPr="00E5542C">
        <w:rPr>
          <w:noProof/>
          <w:webHidden/>
          <w:sz w:val="22"/>
          <w:szCs w:val="22"/>
          <w:rPrChange w:id="419" w:author="Ignacio Ribera Diaz" w:date="2018-09-13T01:52:00Z">
            <w:rPr>
              <w:noProof/>
              <w:webHidden/>
            </w:rPr>
          </w:rPrChange>
        </w:rPr>
        <w:fldChar w:fldCharType="separate"/>
      </w:r>
      <w:ins w:id="420" w:author="Ignacio Ribera Diaz" w:date="2018-09-13T01:35:00Z">
        <w:r w:rsidRPr="00E5542C">
          <w:rPr>
            <w:noProof/>
            <w:webHidden/>
            <w:sz w:val="22"/>
            <w:szCs w:val="22"/>
            <w:rPrChange w:id="421" w:author="Ignacio Ribera Diaz" w:date="2018-09-13T01:52:00Z">
              <w:rPr>
                <w:noProof/>
                <w:webHidden/>
              </w:rPr>
            </w:rPrChange>
          </w:rPr>
          <w:t>10</w:t>
        </w:r>
        <w:r w:rsidRPr="00E5542C">
          <w:rPr>
            <w:noProof/>
            <w:webHidden/>
            <w:sz w:val="22"/>
            <w:szCs w:val="22"/>
            <w:rPrChange w:id="422" w:author="Ignacio Ribera Diaz" w:date="2018-09-13T01:52:00Z">
              <w:rPr>
                <w:noProof/>
                <w:webHidden/>
              </w:rPr>
            </w:rPrChange>
          </w:rPr>
          <w:fldChar w:fldCharType="end"/>
        </w:r>
        <w:r w:rsidRPr="00E5542C">
          <w:rPr>
            <w:rStyle w:val="Hipervnculo"/>
            <w:noProof/>
            <w:sz w:val="22"/>
            <w:szCs w:val="22"/>
            <w:rPrChange w:id="423" w:author="Ignacio Ribera Diaz" w:date="2018-09-13T01:52:00Z">
              <w:rPr>
                <w:rStyle w:val="Hipervnculo"/>
                <w:noProof/>
              </w:rPr>
            </w:rPrChange>
          </w:rPr>
          <w:fldChar w:fldCharType="end"/>
        </w:r>
      </w:ins>
    </w:p>
    <w:p w14:paraId="7A493202" w14:textId="27B017BF" w:rsidR="004C3078" w:rsidRPr="00E5542C" w:rsidRDefault="004C3078">
      <w:pPr>
        <w:pStyle w:val="Tabladeilustraciones"/>
        <w:tabs>
          <w:tab w:val="right" w:leader="underscore" w:pos="8494"/>
        </w:tabs>
        <w:rPr>
          <w:ins w:id="424" w:author="Ignacio Ribera Diaz" w:date="2018-09-13T01:35:00Z"/>
          <w:rFonts w:eastAsiaTheme="minorEastAsia" w:cstheme="minorBidi"/>
          <w:i w:val="0"/>
          <w:iCs w:val="0"/>
          <w:noProof/>
          <w:sz w:val="22"/>
          <w:szCs w:val="22"/>
          <w:lang w:eastAsia="es-ES"/>
        </w:rPr>
      </w:pPr>
      <w:ins w:id="425" w:author="Ignacio Ribera Diaz" w:date="2018-09-13T01:35:00Z">
        <w:r w:rsidRPr="00E5542C">
          <w:rPr>
            <w:rStyle w:val="Hipervnculo"/>
            <w:noProof/>
            <w:sz w:val="22"/>
            <w:szCs w:val="22"/>
            <w:rPrChange w:id="426" w:author="Ignacio Ribera Diaz" w:date="2018-09-13T01:52:00Z">
              <w:rPr>
                <w:rStyle w:val="Hipervnculo"/>
                <w:noProof/>
              </w:rPr>
            </w:rPrChange>
          </w:rPr>
          <w:fldChar w:fldCharType="begin"/>
        </w:r>
        <w:r w:rsidRPr="00E5542C">
          <w:rPr>
            <w:rStyle w:val="Hipervnculo"/>
            <w:noProof/>
            <w:sz w:val="22"/>
            <w:szCs w:val="22"/>
            <w:rPrChange w:id="427" w:author="Ignacio Ribera Diaz" w:date="2018-09-13T01:52:00Z">
              <w:rPr>
                <w:rStyle w:val="Hipervnculo"/>
                <w:noProof/>
              </w:rPr>
            </w:rPrChange>
          </w:rPr>
          <w:instrText xml:space="preserve"> </w:instrText>
        </w:r>
        <w:r w:rsidRPr="00E5542C">
          <w:rPr>
            <w:noProof/>
            <w:sz w:val="22"/>
            <w:szCs w:val="22"/>
            <w:rPrChange w:id="428" w:author="Ignacio Ribera Diaz" w:date="2018-09-13T01:52:00Z">
              <w:rPr>
                <w:noProof/>
              </w:rPr>
            </w:rPrChange>
          </w:rPr>
          <w:instrText>HYPERLINK \l "_Toc524565876"</w:instrText>
        </w:r>
        <w:r w:rsidRPr="00E5542C">
          <w:rPr>
            <w:rStyle w:val="Hipervnculo"/>
            <w:noProof/>
            <w:sz w:val="22"/>
            <w:szCs w:val="22"/>
            <w:rPrChange w:id="429" w:author="Ignacio Ribera Diaz" w:date="2018-09-13T01:52:00Z">
              <w:rPr>
                <w:rStyle w:val="Hipervnculo"/>
                <w:noProof/>
              </w:rPr>
            </w:rPrChange>
          </w:rPr>
          <w:instrText xml:space="preserve"> </w:instrText>
        </w:r>
        <w:r w:rsidRPr="00E5542C">
          <w:rPr>
            <w:rStyle w:val="Hipervnculo"/>
            <w:noProof/>
            <w:sz w:val="22"/>
            <w:szCs w:val="22"/>
            <w:rPrChange w:id="430" w:author="Ignacio Ribera Diaz" w:date="2018-09-13T01:52:00Z">
              <w:rPr>
                <w:rStyle w:val="Hipervnculo"/>
                <w:noProof/>
              </w:rPr>
            </w:rPrChange>
          </w:rPr>
          <w:fldChar w:fldCharType="separate"/>
        </w:r>
        <w:r w:rsidRPr="00E5542C">
          <w:rPr>
            <w:rStyle w:val="Hipervnculo"/>
            <w:noProof/>
            <w:sz w:val="22"/>
            <w:szCs w:val="22"/>
            <w:rPrChange w:id="431" w:author="Ignacio Ribera Diaz" w:date="2018-09-13T01:52:00Z">
              <w:rPr>
                <w:rStyle w:val="Hipervnculo"/>
                <w:noProof/>
              </w:rPr>
            </w:rPrChange>
          </w:rPr>
          <w:t>Figura 3 Ejemplo declaraciones CSS. Fuente: propia</w:t>
        </w:r>
        <w:r w:rsidRPr="00E5542C">
          <w:rPr>
            <w:noProof/>
            <w:webHidden/>
            <w:sz w:val="22"/>
            <w:szCs w:val="22"/>
            <w:rPrChange w:id="432" w:author="Ignacio Ribera Diaz" w:date="2018-09-13T01:52:00Z">
              <w:rPr>
                <w:noProof/>
                <w:webHidden/>
              </w:rPr>
            </w:rPrChange>
          </w:rPr>
          <w:tab/>
        </w:r>
        <w:r w:rsidRPr="00E5542C">
          <w:rPr>
            <w:noProof/>
            <w:webHidden/>
            <w:sz w:val="22"/>
            <w:szCs w:val="22"/>
            <w:rPrChange w:id="433" w:author="Ignacio Ribera Diaz" w:date="2018-09-13T01:52:00Z">
              <w:rPr>
                <w:noProof/>
                <w:webHidden/>
              </w:rPr>
            </w:rPrChange>
          </w:rPr>
          <w:fldChar w:fldCharType="begin"/>
        </w:r>
        <w:r w:rsidRPr="00E5542C">
          <w:rPr>
            <w:noProof/>
            <w:webHidden/>
            <w:sz w:val="22"/>
            <w:szCs w:val="22"/>
            <w:rPrChange w:id="434" w:author="Ignacio Ribera Diaz" w:date="2018-09-13T01:52:00Z">
              <w:rPr>
                <w:noProof/>
                <w:webHidden/>
              </w:rPr>
            </w:rPrChange>
          </w:rPr>
          <w:instrText xml:space="preserve"> PAGEREF _Toc524565876 \h </w:instrText>
        </w:r>
      </w:ins>
      <w:r w:rsidRPr="00E5542C">
        <w:rPr>
          <w:noProof/>
          <w:webHidden/>
          <w:sz w:val="22"/>
          <w:szCs w:val="22"/>
          <w:rPrChange w:id="435" w:author="Ignacio Ribera Diaz" w:date="2018-09-13T01:52:00Z">
            <w:rPr>
              <w:noProof/>
              <w:webHidden/>
              <w:sz w:val="22"/>
              <w:szCs w:val="22"/>
            </w:rPr>
          </w:rPrChange>
        </w:rPr>
      </w:r>
      <w:r w:rsidRPr="00E5542C">
        <w:rPr>
          <w:noProof/>
          <w:webHidden/>
          <w:sz w:val="22"/>
          <w:szCs w:val="22"/>
          <w:rPrChange w:id="436" w:author="Ignacio Ribera Diaz" w:date="2018-09-13T01:52:00Z">
            <w:rPr>
              <w:noProof/>
              <w:webHidden/>
            </w:rPr>
          </w:rPrChange>
        </w:rPr>
        <w:fldChar w:fldCharType="separate"/>
      </w:r>
      <w:ins w:id="437" w:author="Ignacio Ribera Diaz" w:date="2018-09-13T01:35:00Z">
        <w:r w:rsidRPr="00E5542C">
          <w:rPr>
            <w:noProof/>
            <w:webHidden/>
            <w:sz w:val="22"/>
            <w:szCs w:val="22"/>
            <w:rPrChange w:id="438" w:author="Ignacio Ribera Diaz" w:date="2018-09-13T01:52:00Z">
              <w:rPr>
                <w:noProof/>
                <w:webHidden/>
              </w:rPr>
            </w:rPrChange>
          </w:rPr>
          <w:t>11</w:t>
        </w:r>
        <w:r w:rsidRPr="00E5542C">
          <w:rPr>
            <w:noProof/>
            <w:webHidden/>
            <w:sz w:val="22"/>
            <w:szCs w:val="22"/>
            <w:rPrChange w:id="439" w:author="Ignacio Ribera Diaz" w:date="2018-09-13T01:52:00Z">
              <w:rPr>
                <w:noProof/>
                <w:webHidden/>
              </w:rPr>
            </w:rPrChange>
          </w:rPr>
          <w:fldChar w:fldCharType="end"/>
        </w:r>
        <w:r w:rsidRPr="00E5542C">
          <w:rPr>
            <w:rStyle w:val="Hipervnculo"/>
            <w:noProof/>
            <w:sz w:val="22"/>
            <w:szCs w:val="22"/>
            <w:rPrChange w:id="440" w:author="Ignacio Ribera Diaz" w:date="2018-09-13T01:52:00Z">
              <w:rPr>
                <w:rStyle w:val="Hipervnculo"/>
                <w:noProof/>
              </w:rPr>
            </w:rPrChange>
          </w:rPr>
          <w:fldChar w:fldCharType="end"/>
        </w:r>
      </w:ins>
    </w:p>
    <w:p w14:paraId="65106AA4" w14:textId="3F388599" w:rsidR="004C3078" w:rsidRPr="00E5542C" w:rsidRDefault="004C3078">
      <w:pPr>
        <w:pStyle w:val="Tabladeilustraciones"/>
        <w:tabs>
          <w:tab w:val="right" w:leader="underscore" w:pos="8494"/>
        </w:tabs>
        <w:rPr>
          <w:ins w:id="441" w:author="Ignacio Ribera Diaz" w:date="2018-09-13T01:35:00Z"/>
          <w:rFonts w:eastAsiaTheme="minorEastAsia" w:cstheme="minorBidi"/>
          <w:i w:val="0"/>
          <w:iCs w:val="0"/>
          <w:noProof/>
          <w:sz w:val="22"/>
          <w:szCs w:val="22"/>
          <w:lang w:eastAsia="es-ES"/>
        </w:rPr>
      </w:pPr>
      <w:ins w:id="442" w:author="Ignacio Ribera Diaz" w:date="2018-09-13T01:35:00Z">
        <w:r w:rsidRPr="00E5542C">
          <w:rPr>
            <w:rStyle w:val="Hipervnculo"/>
            <w:noProof/>
            <w:sz w:val="22"/>
            <w:szCs w:val="22"/>
            <w:rPrChange w:id="443" w:author="Ignacio Ribera Diaz" w:date="2018-09-13T01:52:00Z">
              <w:rPr>
                <w:rStyle w:val="Hipervnculo"/>
                <w:noProof/>
              </w:rPr>
            </w:rPrChange>
          </w:rPr>
          <w:fldChar w:fldCharType="begin"/>
        </w:r>
        <w:r w:rsidRPr="00E5542C">
          <w:rPr>
            <w:rStyle w:val="Hipervnculo"/>
            <w:noProof/>
            <w:sz w:val="22"/>
            <w:szCs w:val="22"/>
            <w:rPrChange w:id="444" w:author="Ignacio Ribera Diaz" w:date="2018-09-13T01:52:00Z">
              <w:rPr>
                <w:rStyle w:val="Hipervnculo"/>
                <w:noProof/>
              </w:rPr>
            </w:rPrChange>
          </w:rPr>
          <w:instrText xml:space="preserve"> </w:instrText>
        </w:r>
        <w:r w:rsidRPr="00E5542C">
          <w:rPr>
            <w:noProof/>
            <w:sz w:val="22"/>
            <w:szCs w:val="22"/>
            <w:rPrChange w:id="445" w:author="Ignacio Ribera Diaz" w:date="2018-09-13T01:52:00Z">
              <w:rPr>
                <w:noProof/>
              </w:rPr>
            </w:rPrChange>
          </w:rPr>
          <w:instrText>HYPERLINK \l "_Toc524565877"</w:instrText>
        </w:r>
        <w:r w:rsidRPr="00E5542C">
          <w:rPr>
            <w:rStyle w:val="Hipervnculo"/>
            <w:noProof/>
            <w:sz w:val="22"/>
            <w:szCs w:val="22"/>
            <w:rPrChange w:id="446" w:author="Ignacio Ribera Diaz" w:date="2018-09-13T01:52:00Z">
              <w:rPr>
                <w:rStyle w:val="Hipervnculo"/>
                <w:noProof/>
              </w:rPr>
            </w:rPrChange>
          </w:rPr>
          <w:instrText xml:space="preserve"> </w:instrText>
        </w:r>
        <w:r w:rsidRPr="00E5542C">
          <w:rPr>
            <w:rStyle w:val="Hipervnculo"/>
            <w:noProof/>
            <w:sz w:val="22"/>
            <w:szCs w:val="22"/>
            <w:rPrChange w:id="447" w:author="Ignacio Ribera Diaz" w:date="2018-09-13T01:52:00Z">
              <w:rPr>
                <w:rStyle w:val="Hipervnculo"/>
                <w:noProof/>
              </w:rPr>
            </w:rPrChange>
          </w:rPr>
          <w:fldChar w:fldCharType="separate"/>
        </w:r>
        <w:r w:rsidRPr="00E5542C">
          <w:rPr>
            <w:rStyle w:val="Hipervnculo"/>
            <w:noProof/>
            <w:sz w:val="22"/>
            <w:szCs w:val="22"/>
            <w:rPrChange w:id="448" w:author="Ignacio Ribera Diaz" w:date="2018-09-13T01:52:00Z">
              <w:rPr>
                <w:rStyle w:val="Hipervnculo"/>
                <w:noProof/>
              </w:rPr>
            </w:rPrChange>
          </w:rPr>
          <w:t>Figura 4 ódigo de ejemplo JavaScript. Fuente: https://es.wikipedia.org/wiki/JavaScript</w:t>
        </w:r>
        <w:r w:rsidRPr="00E5542C">
          <w:rPr>
            <w:noProof/>
            <w:webHidden/>
            <w:sz w:val="22"/>
            <w:szCs w:val="22"/>
            <w:rPrChange w:id="449" w:author="Ignacio Ribera Diaz" w:date="2018-09-13T01:52:00Z">
              <w:rPr>
                <w:noProof/>
                <w:webHidden/>
              </w:rPr>
            </w:rPrChange>
          </w:rPr>
          <w:tab/>
        </w:r>
        <w:r w:rsidRPr="00E5542C">
          <w:rPr>
            <w:noProof/>
            <w:webHidden/>
            <w:sz w:val="22"/>
            <w:szCs w:val="22"/>
            <w:rPrChange w:id="450" w:author="Ignacio Ribera Diaz" w:date="2018-09-13T01:52:00Z">
              <w:rPr>
                <w:noProof/>
                <w:webHidden/>
              </w:rPr>
            </w:rPrChange>
          </w:rPr>
          <w:fldChar w:fldCharType="begin"/>
        </w:r>
        <w:r w:rsidRPr="00E5542C">
          <w:rPr>
            <w:noProof/>
            <w:webHidden/>
            <w:sz w:val="22"/>
            <w:szCs w:val="22"/>
            <w:rPrChange w:id="451" w:author="Ignacio Ribera Diaz" w:date="2018-09-13T01:52:00Z">
              <w:rPr>
                <w:noProof/>
                <w:webHidden/>
              </w:rPr>
            </w:rPrChange>
          </w:rPr>
          <w:instrText xml:space="preserve"> PAGEREF _Toc524565877 \h </w:instrText>
        </w:r>
      </w:ins>
      <w:r w:rsidRPr="00E5542C">
        <w:rPr>
          <w:noProof/>
          <w:webHidden/>
          <w:sz w:val="22"/>
          <w:szCs w:val="22"/>
          <w:rPrChange w:id="452" w:author="Ignacio Ribera Diaz" w:date="2018-09-13T01:52:00Z">
            <w:rPr>
              <w:noProof/>
              <w:webHidden/>
              <w:sz w:val="22"/>
              <w:szCs w:val="22"/>
            </w:rPr>
          </w:rPrChange>
        </w:rPr>
      </w:r>
      <w:r w:rsidRPr="00E5542C">
        <w:rPr>
          <w:noProof/>
          <w:webHidden/>
          <w:sz w:val="22"/>
          <w:szCs w:val="22"/>
          <w:rPrChange w:id="453" w:author="Ignacio Ribera Diaz" w:date="2018-09-13T01:52:00Z">
            <w:rPr>
              <w:noProof/>
              <w:webHidden/>
            </w:rPr>
          </w:rPrChange>
        </w:rPr>
        <w:fldChar w:fldCharType="separate"/>
      </w:r>
      <w:ins w:id="454" w:author="Ignacio Ribera Diaz" w:date="2018-09-13T01:35:00Z">
        <w:r w:rsidRPr="00E5542C">
          <w:rPr>
            <w:noProof/>
            <w:webHidden/>
            <w:sz w:val="22"/>
            <w:szCs w:val="22"/>
            <w:rPrChange w:id="455" w:author="Ignacio Ribera Diaz" w:date="2018-09-13T01:52:00Z">
              <w:rPr>
                <w:noProof/>
                <w:webHidden/>
              </w:rPr>
            </w:rPrChange>
          </w:rPr>
          <w:t>11</w:t>
        </w:r>
        <w:r w:rsidRPr="00E5542C">
          <w:rPr>
            <w:noProof/>
            <w:webHidden/>
            <w:sz w:val="22"/>
            <w:szCs w:val="22"/>
            <w:rPrChange w:id="456" w:author="Ignacio Ribera Diaz" w:date="2018-09-13T01:52:00Z">
              <w:rPr>
                <w:noProof/>
                <w:webHidden/>
              </w:rPr>
            </w:rPrChange>
          </w:rPr>
          <w:fldChar w:fldCharType="end"/>
        </w:r>
        <w:r w:rsidRPr="00E5542C">
          <w:rPr>
            <w:rStyle w:val="Hipervnculo"/>
            <w:noProof/>
            <w:sz w:val="22"/>
            <w:szCs w:val="22"/>
            <w:rPrChange w:id="457" w:author="Ignacio Ribera Diaz" w:date="2018-09-13T01:52:00Z">
              <w:rPr>
                <w:rStyle w:val="Hipervnculo"/>
                <w:noProof/>
              </w:rPr>
            </w:rPrChange>
          </w:rPr>
          <w:fldChar w:fldCharType="end"/>
        </w:r>
      </w:ins>
    </w:p>
    <w:p w14:paraId="41D7EF6B" w14:textId="68B79AD7" w:rsidR="004C3078" w:rsidRPr="00E5542C" w:rsidRDefault="004C3078">
      <w:pPr>
        <w:pStyle w:val="Tabladeilustraciones"/>
        <w:tabs>
          <w:tab w:val="right" w:leader="underscore" w:pos="8494"/>
        </w:tabs>
        <w:rPr>
          <w:ins w:id="458" w:author="Ignacio Ribera Diaz" w:date="2018-09-13T01:35:00Z"/>
          <w:rFonts w:eastAsiaTheme="minorEastAsia" w:cstheme="minorBidi"/>
          <w:i w:val="0"/>
          <w:iCs w:val="0"/>
          <w:noProof/>
          <w:sz w:val="22"/>
          <w:szCs w:val="22"/>
          <w:lang w:eastAsia="es-ES"/>
        </w:rPr>
      </w:pPr>
      <w:ins w:id="459" w:author="Ignacio Ribera Diaz" w:date="2018-09-13T01:35:00Z">
        <w:r w:rsidRPr="00E5542C">
          <w:rPr>
            <w:rStyle w:val="Hipervnculo"/>
            <w:noProof/>
            <w:sz w:val="22"/>
            <w:szCs w:val="22"/>
            <w:rPrChange w:id="460" w:author="Ignacio Ribera Diaz" w:date="2018-09-13T01:52:00Z">
              <w:rPr>
                <w:rStyle w:val="Hipervnculo"/>
                <w:noProof/>
              </w:rPr>
            </w:rPrChange>
          </w:rPr>
          <w:fldChar w:fldCharType="begin"/>
        </w:r>
        <w:r w:rsidRPr="00E5542C">
          <w:rPr>
            <w:rStyle w:val="Hipervnculo"/>
            <w:noProof/>
            <w:sz w:val="22"/>
            <w:szCs w:val="22"/>
            <w:rPrChange w:id="461" w:author="Ignacio Ribera Diaz" w:date="2018-09-13T01:52:00Z">
              <w:rPr>
                <w:rStyle w:val="Hipervnculo"/>
                <w:noProof/>
              </w:rPr>
            </w:rPrChange>
          </w:rPr>
          <w:instrText xml:space="preserve"> </w:instrText>
        </w:r>
        <w:r w:rsidRPr="00E5542C">
          <w:rPr>
            <w:noProof/>
            <w:sz w:val="22"/>
            <w:szCs w:val="22"/>
            <w:rPrChange w:id="462" w:author="Ignacio Ribera Diaz" w:date="2018-09-13T01:52:00Z">
              <w:rPr>
                <w:noProof/>
              </w:rPr>
            </w:rPrChange>
          </w:rPr>
          <w:instrText>HYPERLINK \l "_Toc524565878"</w:instrText>
        </w:r>
        <w:r w:rsidRPr="00E5542C">
          <w:rPr>
            <w:rStyle w:val="Hipervnculo"/>
            <w:noProof/>
            <w:sz w:val="22"/>
            <w:szCs w:val="22"/>
            <w:rPrChange w:id="463" w:author="Ignacio Ribera Diaz" w:date="2018-09-13T01:52:00Z">
              <w:rPr>
                <w:rStyle w:val="Hipervnculo"/>
                <w:noProof/>
              </w:rPr>
            </w:rPrChange>
          </w:rPr>
          <w:instrText xml:space="preserve"> </w:instrText>
        </w:r>
        <w:r w:rsidRPr="00E5542C">
          <w:rPr>
            <w:rStyle w:val="Hipervnculo"/>
            <w:noProof/>
            <w:sz w:val="22"/>
            <w:szCs w:val="22"/>
            <w:rPrChange w:id="464" w:author="Ignacio Ribera Diaz" w:date="2018-09-13T01:52:00Z">
              <w:rPr>
                <w:rStyle w:val="Hipervnculo"/>
                <w:noProof/>
              </w:rPr>
            </w:rPrChange>
          </w:rPr>
          <w:fldChar w:fldCharType="separate"/>
        </w:r>
        <w:r w:rsidRPr="00E5542C">
          <w:rPr>
            <w:rStyle w:val="Hipervnculo"/>
            <w:noProof/>
            <w:sz w:val="22"/>
            <w:szCs w:val="22"/>
            <w:rPrChange w:id="465" w:author="Ignacio Ribera Diaz" w:date="2018-09-13T01:52:00Z">
              <w:rPr>
                <w:rStyle w:val="Hipervnculo"/>
                <w:noProof/>
              </w:rPr>
            </w:rPrChange>
          </w:rPr>
          <w:t>Figura 5 Ejemplo importación JavaScript. Fuente: Propia</w:t>
        </w:r>
        <w:r w:rsidRPr="00E5542C">
          <w:rPr>
            <w:noProof/>
            <w:webHidden/>
            <w:sz w:val="22"/>
            <w:szCs w:val="22"/>
            <w:rPrChange w:id="466" w:author="Ignacio Ribera Diaz" w:date="2018-09-13T01:52:00Z">
              <w:rPr>
                <w:noProof/>
                <w:webHidden/>
              </w:rPr>
            </w:rPrChange>
          </w:rPr>
          <w:tab/>
        </w:r>
        <w:r w:rsidRPr="00E5542C">
          <w:rPr>
            <w:noProof/>
            <w:webHidden/>
            <w:sz w:val="22"/>
            <w:szCs w:val="22"/>
            <w:rPrChange w:id="467" w:author="Ignacio Ribera Diaz" w:date="2018-09-13T01:52:00Z">
              <w:rPr>
                <w:noProof/>
                <w:webHidden/>
              </w:rPr>
            </w:rPrChange>
          </w:rPr>
          <w:fldChar w:fldCharType="begin"/>
        </w:r>
        <w:r w:rsidRPr="00E5542C">
          <w:rPr>
            <w:noProof/>
            <w:webHidden/>
            <w:sz w:val="22"/>
            <w:szCs w:val="22"/>
            <w:rPrChange w:id="468" w:author="Ignacio Ribera Diaz" w:date="2018-09-13T01:52:00Z">
              <w:rPr>
                <w:noProof/>
                <w:webHidden/>
              </w:rPr>
            </w:rPrChange>
          </w:rPr>
          <w:instrText xml:space="preserve"> PAGEREF _Toc524565878 \h </w:instrText>
        </w:r>
      </w:ins>
      <w:r w:rsidRPr="00E5542C">
        <w:rPr>
          <w:noProof/>
          <w:webHidden/>
          <w:sz w:val="22"/>
          <w:szCs w:val="22"/>
          <w:rPrChange w:id="469" w:author="Ignacio Ribera Diaz" w:date="2018-09-13T01:52:00Z">
            <w:rPr>
              <w:noProof/>
              <w:webHidden/>
              <w:sz w:val="22"/>
              <w:szCs w:val="22"/>
            </w:rPr>
          </w:rPrChange>
        </w:rPr>
      </w:r>
      <w:r w:rsidRPr="00E5542C">
        <w:rPr>
          <w:noProof/>
          <w:webHidden/>
          <w:sz w:val="22"/>
          <w:szCs w:val="22"/>
          <w:rPrChange w:id="470" w:author="Ignacio Ribera Diaz" w:date="2018-09-13T01:52:00Z">
            <w:rPr>
              <w:noProof/>
              <w:webHidden/>
            </w:rPr>
          </w:rPrChange>
        </w:rPr>
        <w:fldChar w:fldCharType="separate"/>
      </w:r>
      <w:ins w:id="471" w:author="Ignacio Ribera Diaz" w:date="2018-09-13T01:35:00Z">
        <w:r w:rsidRPr="00E5542C">
          <w:rPr>
            <w:noProof/>
            <w:webHidden/>
            <w:sz w:val="22"/>
            <w:szCs w:val="22"/>
            <w:rPrChange w:id="472" w:author="Ignacio Ribera Diaz" w:date="2018-09-13T01:52:00Z">
              <w:rPr>
                <w:noProof/>
                <w:webHidden/>
              </w:rPr>
            </w:rPrChange>
          </w:rPr>
          <w:t>12</w:t>
        </w:r>
        <w:r w:rsidRPr="00E5542C">
          <w:rPr>
            <w:noProof/>
            <w:webHidden/>
            <w:sz w:val="22"/>
            <w:szCs w:val="22"/>
            <w:rPrChange w:id="473" w:author="Ignacio Ribera Diaz" w:date="2018-09-13T01:52:00Z">
              <w:rPr>
                <w:noProof/>
                <w:webHidden/>
              </w:rPr>
            </w:rPrChange>
          </w:rPr>
          <w:fldChar w:fldCharType="end"/>
        </w:r>
        <w:r w:rsidRPr="00E5542C">
          <w:rPr>
            <w:rStyle w:val="Hipervnculo"/>
            <w:noProof/>
            <w:sz w:val="22"/>
            <w:szCs w:val="22"/>
            <w:rPrChange w:id="474" w:author="Ignacio Ribera Diaz" w:date="2018-09-13T01:52:00Z">
              <w:rPr>
                <w:rStyle w:val="Hipervnculo"/>
                <w:noProof/>
              </w:rPr>
            </w:rPrChange>
          </w:rPr>
          <w:fldChar w:fldCharType="end"/>
        </w:r>
      </w:ins>
    </w:p>
    <w:p w14:paraId="1408AD8C" w14:textId="02B62C1F" w:rsidR="004C3078" w:rsidRPr="00E5542C" w:rsidRDefault="004C3078">
      <w:pPr>
        <w:pStyle w:val="Tabladeilustraciones"/>
        <w:tabs>
          <w:tab w:val="right" w:leader="underscore" w:pos="8494"/>
        </w:tabs>
        <w:rPr>
          <w:ins w:id="475" w:author="Ignacio Ribera Diaz" w:date="2018-09-13T01:35:00Z"/>
          <w:rFonts w:eastAsiaTheme="minorEastAsia" w:cstheme="minorBidi"/>
          <w:i w:val="0"/>
          <w:iCs w:val="0"/>
          <w:noProof/>
          <w:sz w:val="22"/>
          <w:szCs w:val="22"/>
          <w:lang w:eastAsia="es-ES"/>
        </w:rPr>
      </w:pPr>
      <w:ins w:id="476" w:author="Ignacio Ribera Diaz" w:date="2018-09-13T01:35:00Z">
        <w:r w:rsidRPr="00E5542C">
          <w:rPr>
            <w:rStyle w:val="Hipervnculo"/>
            <w:noProof/>
            <w:sz w:val="22"/>
            <w:szCs w:val="22"/>
            <w:rPrChange w:id="477" w:author="Ignacio Ribera Diaz" w:date="2018-09-13T01:52:00Z">
              <w:rPr>
                <w:rStyle w:val="Hipervnculo"/>
                <w:noProof/>
              </w:rPr>
            </w:rPrChange>
          </w:rPr>
          <w:fldChar w:fldCharType="begin"/>
        </w:r>
        <w:r w:rsidRPr="00E5542C">
          <w:rPr>
            <w:rStyle w:val="Hipervnculo"/>
            <w:noProof/>
            <w:sz w:val="22"/>
            <w:szCs w:val="22"/>
            <w:rPrChange w:id="478" w:author="Ignacio Ribera Diaz" w:date="2018-09-13T01:52:00Z">
              <w:rPr>
                <w:rStyle w:val="Hipervnculo"/>
                <w:noProof/>
              </w:rPr>
            </w:rPrChange>
          </w:rPr>
          <w:instrText xml:space="preserve"> </w:instrText>
        </w:r>
        <w:r w:rsidRPr="00E5542C">
          <w:rPr>
            <w:noProof/>
            <w:sz w:val="22"/>
            <w:szCs w:val="22"/>
            <w:rPrChange w:id="479" w:author="Ignacio Ribera Diaz" w:date="2018-09-13T01:52:00Z">
              <w:rPr>
                <w:noProof/>
              </w:rPr>
            </w:rPrChange>
          </w:rPr>
          <w:instrText>HYPERLINK \l "_Toc524565879"</w:instrText>
        </w:r>
        <w:r w:rsidRPr="00E5542C">
          <w:rPr>
            <w:rStyle w:val="Hipervnculo"/>
            <w:noProof/>
            <w:sz w:val="22"/>
            <w:szCs w:val="22"/>
            <w:rPrChange w:id="480" w:author="Ignacio Ribera Diaz" w:date="2018-09-13T01:52:00Z">
              <w:rPr>
                <w:rStyle w:val="Hipervnculo"/>
                <w:noProof/>
              </w:rPr>
            </w:rPrChange>
          </w:rPr>
          <w:instrText xml:space="preserve"> </w:instrText>
        </w:r>
        <w:r w:rsidRPr="00E5542C">
          <w:rPr>
            <w:rStyle w:val="Hipervnculo"/>
            <w:noProof/>
            <w:sz w:val="22"/>
            <w:szCs w:val="22"/>
            <w:rPrChange w:id="481" w:author="Ignacio Ribera Diaz" w:date="2018-09-13T01:52:00Z">
              <w:rPr>
                <w:rStyle w:val="Hipervnculo"/>
                <w:noProof/>
              </w:rPr>
            </w:rPrChange>
          </w:rPr>
          <w:fldChar w:fldCharType="separate"/>
        </w:r>
        <w:r w:rsidRPr="00E5542C">
          <w:rPr>
            <w:rStyle w:val="Hipervnculo"/>
            <w:noProof/>
            <w:sz w:val="22"/>
            <w:szCs w:val="22"/>
            <w:rPrChange w:id="482" w:author="Ignacio Ribera Diaz" w:date="2018-09-13T01:52:00Z">
              <w:rPr>
                <w:rStyle w:val="Hipervnculo"/>
                <w:noProof/>
              </w:rPr>
            </w:rPrChange>
          </w:rPr>
          <w:t>Figura 6 Ejemplo declaración script en HTML. Fuente: https://es.wikipedia.org/wiki/JavaScript</w:t>
        </w:r>
        <w:r w:rsidRPr="00E5542C">
          <w:rPr>
            <w:noProof/>
            <w:webHidden/>
            <w:sz w:val="22"/>
            <w:szCs w:val="22"/>
            <w:rPrChange w:id="483" w:author="Ignacio Ribera Diaz" w:date="2018-09-13T01:52:00Z">
              <w:rPr>
                <w:noProof/>
                <w:webHidden/>
              </w:rPr>
            </w:rPrChange>
          </w:rPr>
          <w:tab/>
        </w:r>
        <w:r w:rsidRPr="00E5542C">
          <w:rPr>
            <w:noProof/>
            <w:webHidden/>
            <w:sz w:val="22"/>
            <w:szCs w:val="22"/>
            <w:rPrChange w:id="484" w:author="Ignacio Ribera Diaz" w:date="2018-09-13T01:52:00Z">
              <w:rPr>
                <w:noProof/>
                <w:webHidden/>
              </w:rPr>
            </w:rPrChange>
          </w:rPr>
          <w:fldChar w:fldCharType="begin"/>
        </w:r>
        <w:r w:rsidRPr="00E5542C">
          <w:rPr>
            <w:noProof/>
            <w:webHidden/>
            <w:sz w:val="22"/>
            <w:szCs w:val="22"/>
            <w:rPrChange w:id="485" w:author="Ignacio Ribera Diaz" w:date="2018-09-13T01:52:00Z">
              <w:rPr>
                <w:noProof/>
                <w:webHidden/>
              </w:rPr>
            </w:rPrChange>
          </w:rPr>
          <w:instrText xml:space="preserve"> PAGEREF _Toc524565879 \h </w:instrText>
        </w:r>
      </w:ins>
      <w:r w:rsidRPr="00E5542C">
        <w:rPr>
          <w:noProof/>
          <w:webHidden/>
          <w:sz w:val="22"/>
          <w:szCs w:val="22"/>
          <w:rPrChange w:id="486" w:author="Ignacio Ribera Diaz" w:date="2018-09-13T01:52:00Z">
            <w:rPr>
              <w:noProof/>
              <w:webHidden/>
              <w:sz w:val="22"/>
              <w:szCs w:val="22"/>
            </w:rPr>
          </w:rPrChange>
        </w:rPr>
      </w:r>
      <w:r w:rsidRPr="00E5542C">
        <w:rPr>
          <w:noProof/>
          <w:webHidden/>
          <w:sz w:val="22"/>
          <w:szCs w:val="22"/>
          <w:rPrChange w:id="487" w:author="Ignacio Ribera Diaz" w:date="2018-09-13T01:52:00Z">
            <w:rPr>
              <w:noProof/>
              <w:webHidden/>
            </w:rPr>
          </w:rPrChange>
        </w:rPr>
        <w:fldChar w:fldCharType="separate"/>
      </w:r>
      <w:ins w:id="488" w:author="Ignacio Ribera Diaz" w:date="2018-09-13T01:35:00Z">
        <w:r w:rsidRPr="00E5542C">
          <w:rPr>
            <w:noProof/>
            <w:webHidden/>
            <w:sz w:val="22"/>
            <w:szCs w:val="22"/>
            <w:rPrChange w:id="489" w:author="Ignacio Ribera Diaz" w:date="2018-09-13T01:52:00Z">
              <w:rPr>
                <w:noProof/>
                <w:webHidden/>
              </w:rPr>
            </w:rPrChange>
          </w:rPr>
          <w:t>12</w:t>
        </w:r>
        <w:r w:rsidRPr="00E5542C">
          <w:rPr>
            <w:noProof/>
            <w:webHidden/>
            <w:sz w:val="22"/>
            <w:szCs w:val="22"/>
            <w:rPrChange w:id="490" w:author="Ignacio Ribera Diaz" w:date="2018-09-13T01:52:00Z">
              <w:rPr>
                <w:noProof/>
                <w:webHidden/>
              </w:rPr>
            </w:rPrChange>
          </w:rPr>
          <w:fldChar w:fldCharType="end"/>
        </w:r>
        <w:r w:rsidRPr="00E5542C">
          <w:rPr>
            <w:rStyle w:val="Hipervnculo"/>
            <w:noProof/>
            <w:sz w:val="22"/>
            <w:szCs w:val="22"/>
            <w:rPrChange w:id="491" w:author="Ignacio Ribera Diaz" w:date="2018-09-13T01:52:00Z">
              <w:rPr>
                <w:rStyle w:val="Hipervnculo"/>
                <w:noProof/>
              </w:rPr>
            </w:rPrChange>
          </w:rPr>
          <w:fldChar w:fldCharType="end"/>
        </w:r>
      </w:ins>
    </w:p>
    <w:p w14:paraId="2BF686E3" w14:textId="2AC8EAE8" w:rsidR="004C3078" w:rsidRPr="00E5542C" w:rsidRDefault="004C3078">
      <w:pPr>
        <w:pStyle w:val="Tabladeilustraciones"/>
        <w:tabs>
          <w:tab w:val="right" w:leader="underscore" w:pos="8494"/>
        </w:tabs>
        <w:rPr>
          <w:ins w:id="492" w:author="Ignacio Ribera Diaz" w:date="2018-09-13T01:35:00Z"/>
          <w:rFonts w:eastAsiaTheme="minorEastAsia" w:cstheme="minorBidi"/>
          <w:i w:val="0"/>
          <w:iCs w:val="0"/>
          <w:noProof/>
          <w:sz w:val="22"/>
          <w:szCs w:val="22"/>
          <w:lang w:eastAsia="es-ES"/>
        </w:rPr>
      </w:pPr>
      <w:ins w:id="493" w:author="Ignacio Ribera Diaz" w:date="2018-09-13T01:35:00Z">
        <w:r w:rsidRPr="00E5542C">
          <w:rPr>
            <w:rStyle w:val="Hipervnculo"/>
            <w:noProof/>
            <w:sz w:val="22"/>
            <w:szCs w:val="22"/>
            <w:rPrChange w:id="494" w:author="Ignacio Ribera Diaz" w:date="2018-09-13T01:52:00Z">
              <w:rPr>
                <w:rStyle w:val="Hipervnculo"/>
                <w:noProof/>
              </w:rPr>
            </w:rPrChange>
          </w:rPr>
          <w:fldChar w:fldCharType="begin"/>
        </w:r>
        <w:r w:rsidRPr="00E5542C">
          <w:rPr>
            <w:rStyle w:val="Hipervnculo"/>
            <w:noProof/>
            <w:sz w:val="22"/>
            <w:szCs w:val="22"/>
            <w:rPrChange w:id="495" w:author="Ignacio Ribera Diaz" w:date="2018-09-13T01:52:00Z">
              <w:rPr>
                <w:rStyle w:val="Hipervnculo"/>
                <w:noProof/>
              </w:rPr>
            </w:rPrChange>
          </w:rPr>
          <w:instrText xml:space="preserve"> </w:instrText>
        </w:r>
        <w:r w:rsidRPr="00E5542C">
          <w:rPr>
            <w:noProof/>
            <w:sz w:val="22"/>
            <w:szCs w:val="22"/>
            <w:rPrChange w:id="496" w:author="Ignacio Ribera Diaz" w:date="2018-09-13T01:52:00Z">
              <w:rPr>
                <w:noProof/>
              </w:rPr>
            </w:rPrChange>
          </w:rPr>
          <w:instrText>HYPERLINK \l "_Toc524565880"</w:instrText>
        </w:r>
        <w:r w:rsidRPr="00E5542C">
          <w:rPr>
            <w:rStyle w:val="Hipervnculo"/>
            <w:noProof/>
            <w:sz w:val="22"/>
            <w:szCs w:val="22"/>
            <w:rPrChange w:id="497" w:author="Ignacio Ribera Diaz" w:date="2018-09-13T01:52:00Z">
              <w:rPr>
                <w:rStyle w:val="Hipervnculo"/>
                <w:noProof/>
              </w:rPr>
            </w:rPrChange>
          </w:rPr>
          <w:instrText xml:space="preserve"> </w:instrText>
        </w:r>
        <w:r w:rsidRPr="00E5542C">
          <w:rPr>
            <w:rStyle w:val="Hipervnculo"/>
            <w:noProof/>
            <w:sz w:val="22"/>
            <w:szCs w:val="22"/>
            <w:rPrChange w:id="498" w:author="Ignacio Ribera Diaz" w:date="2018-09-13T01:52:00Z">
              <w:rPr>
                <w:rStyle w:val="Hipervnculo"/>
                <w:noProof/>
              </w:rPr>
            </w:rPrChange>
          </w:rPr>
          <w:fldChar w:fldCharType="separate"/>
        </w:r>
        <w:r w:rsidRPr="00E5542C">
          <w:rPr>
            <w:rStyle w:val="Hipervnculo"/>
            <w:noProof/>
            <w:sz w:val="22"/>
            <w:szCs w:val="22"/>
            <w:rPrChange w:id="499" w:author="Ignacio Ribera Diaz" w:date="2018-09-13T01:52:00Z">
              <w:rPr>
                <w:rStyle w:val="Hipervnculo"/>
                <w:noProof/>
              </w:rPr>
            </w:rPrChange>
          </w:rPr>
          <w:t>Figura 7 Indice plantilla WrapBootstrap</w:t>
        </w:r>
        <w:r w:rsidRPr="00E5542C">
          <w:rPr>
            <w:noProof/>
            <w:webHidden/>
            <w:sz w:val="22"/>
            <w:szCs w:val="22"/>
            <w:rPrChange w:id="500" w:author="Ignacio Ribera Diaz" w:date="2018-09-13T01:52:00Z">
              <w:rPr>
                <w:noProof/>
                <w:webHidden/>
              </w:rPr>
            </w:rPrChange>
          </w:rPr>
          <w:tab/>
        </w:r>
        <w:r w:rsidRPr="00E5542C">
          <w:rPr>
            <w:noProof/>
            <w:webHidden/>
            <w:sz w:val="22"/>
            <w:szCs w:val="22"/>
            <w:rPrChange w:id="501" w:author="Ignacio Ribera Diaz" w:date="2018-09-13T01:52:00Z">
              <w:rPr>
                <w:noProof/>
                <w:webHidden/>
              </w:rPr>
            </w:rPrChange>
          </w:rPr>
          <w:fldChar w:fldCharType="begin"/>
        </w:r>
        <w:r w:rsidRPr="00E5542C">
          <w:rPr>
            <w:noProof/>
            <w:webHidden/>
            <w:sz w:val="22"/>
            <w:szCs w:val="22"/>
            <w:rPrChange w:id="502" w:author="Ignacio Ribera Diaz" w:date="2018-09-13T01:52:00Z">
              <w:rPr>
                <w:noProof/>
                <w:webHidden/>
              </w:rPr>
            </w:rPrChange>
          </w:rPr>
          <w:instrText xml:space="preserve"> PAGEREF _Toc524565880 \h </w:instrText>
        </w:r>
      </w:ins>
      <w:r w:rsidRPr="00E5542C">
        <w:rPr>
          <w:noProof/>
          <w:webHidden/>
          <w:sz w:val="22"/>
          <w:szCs w:val="22"/>
          <w:rPrChange w:id="503" w:author="Ignacio Ribera Diaz" w:date="2018-09-13T01:52:00Z">
            <w:rPr>
              <w:noProof/>
              <w:webHidden/>
              <w:sz w:val="22"/>
              <w:szCs w:val="22"/>
            </w:rPr>
          </w:rPrChange>
        </w:rPr>
      </w:r>
      <w:r w:rsidRPr="00E5542C">
        <w:rPr>
          <w:noProof/>
          <w:webHidden/>
          <w:sz w:val="22"/>
          <w:szCs w:val="22"/>
          <w:rPrChange w:id="504" w:author="Ignacio Ribera Diaz" w:date="2018-09-13T01:52:00Z">
            <w:rPr>
              <w:noProof/>
              <w:webHidden/>
            </w:rPr>
          </w:rPrChange>
        </w:rPr>
        <w:fldChar w:fldCharType="separate"/>
      </w:r>
      <w:ins w:id="505" w:author="Ignacio Ribera Diaz" w:date="2018-09-13T01:35:00Z">
        <w:r w:rsidRPr="00E5542C">
          <w:rPr>
            <w:noProof/>
            <w:webHidden/>
            <w:sz w:val="22"/>
            <w:szCs w:val="22"/>
            <w:rPrChange w:id="506" w:author="Ignacio Ribera Diaz" w:date="2018-09-13T01:52:00Z">
              <w:rPr>
                <w:noProof/>
                <w:webHidden/>
              </w:rPr>
            </w:rPrChange>
          </w:rPr>
          <w:t>13</w:t>
        </w:r>
        <w:r w:rsidRPr="00E5542C">
          <w:rPr>
            <w:noProof/>
            <w:webHidden/>
            <w:sz w:val="22"/>
            <w:szCs w:val="22"/>
            <w:rPrChange w:id="507" w:author="Ignacio Ribera Diaz" w:date="2018-09-13T01:52:00Z">
              <w:rPr>
                <w:noProof/>
                <w:webHidden/>
              </w:rPr>
            </w:rPrChange>
          </w:rPr>
          <w:fldChar w:fldCharType="end"/>
        </w:r>
        <w:r w:rsidRPr="00E5542C">
          <w:rPr>
            <w:rStyle w:val="Hipervnculo"/>
            <w:noProof/>
            <w:sz w:val="22"/>
            <w:szCs w:val="22"/>
            <w:rPrChange w:id="508" w:author="Ignacio Ribera Diaz" w:date="2018-09-13T01:52:00Z">
              <w:rPr>
                <w:rStyle w:val="Hipervnculo"/>
                <w:noProof/>
              </w:rPr>
            </w:rPrChange>
          </w:rPr>
          <w:fldChar w:fldCharType="end"/>
        </w:r>
      </w:ins>
    </w:p>
    <w:p w14:paraId="2BA180B1" w14:textId="2457E4C9" w:rsidR="004C3078" w:rsidRPr="00E5542C" w:rsidRDefault="004C3078">
      <w:pPr>
        <w:pStyle w:val="Tabladeilustraciones"/>
        <w:tabs>
          <w:tab w:val="right" w:leader="underscore" w:pos="8494"/>
        </w:tabs>
        <w:rPr>
          <w:ins w:id="509" w:author="Ignacio Ribera Diaz" w:date="2018-09-13T01:35:00Z"/>
          <w:rFonts w:eastAsiaTheme="minorEastAsia" w:cstheme="minorBidi"/>
          <w:i w:val="0"/>
          <w:iCs w:val="0"/>
          <w:noProof/>
          <w:sz w:val="22"/>
          <w:szCs w:val="22"/>
          <w:lang w:eastAsia="es-ES"/>
        </w:rPr>
      </w:pPr>
      <w:ins w:id="510" w:author="Ignacio Ribera Diaz" w:date="2018-09-13T01:35:00Z">
        <w:r w:rsidRPr="00E5542C">
          <w:rPr>
            <w:rStyle w:val="Hipervnculo"/>
            <w:noProof/>
            <w:sz w:val="22"/>
            <w:szCs w:val="22"/>
            <w:rPrChange w:id="511" w:author="Ignacio Ribera Diaz" w:date="2018-09-13T01:52:00Z">
              <w:rPr>
                <w:rStyle w:val="Hipervnculo"/>
                <w:noProof/>
              </w:rPr>
            </w:rPrChange>
          </w:rPr>
          <w:fldChar w:fldCharType="begin"/>
        </w:r>
        <w:r w:rsidRPr="00E5542C">
          <w:rPr>
            <w:rStyle w:val="Hipervnculo"/>
            <w:noProof/>
            <w:sz w:val="22"/>
            <w:szCs w:val="22"/>
            <w:rPrChange w:id="512" w:author="Ignacio Ribera Diaz" w:date="2018-09-13T01:52:00Z">
              <w:rPr>
                <w:rStyle w:val="Hipervnculo"/>
                <w:noProof/>
              </w:rPr>
            </w:rPrChange>
          </w:rPr>
          <w:instrText xml:space="preserve"> </w:instrText>
        </w:r>
        <w:r w:rsidRPr="00E5542C">
          <w:rPr>
            <w:noProof/>
            <w:sz w:val="22"/>
            <w:szCs w:val="22"/>
            <w:rPrChange w:id="513" w:author="Ignacio Ribera Diaz" w:date="2018-09-13T01:52:00Z">
              <w:rPr>
                <w:noProof/>
              </w:rPr>
            </w:rPrChange>
          </w:rPr>
          <w:instrText>HYPERLINK \l "_Toc524565881"</w:instrText>
        </w:r>
        <w:r w:rsidRPr="00E5542C">
          <w:rPr>
            <w:rStyle w:val="Hipervnculo"/>
            <w:noProof/>
            <w:sz w:val="22"/>
            <w:szCs w:val="22"/>
            <w:rPrChange w:id="514" w:author="Ignacio Ribera Diaz" w:date="2018-09-13T01:52:00Z">
              <w:rPr>
                <w:rStyle w:val="Hipervnculo"/>
                <w:noProof/>
              </w:rPr>
            </w:rPrChange>
          </w:rPr>
          <w:instrText xml:space="preserve"> </w:instrText>
        </w:r>
        <w:r w:rsidRPr="00E5542C">
          <w:rPr>
            <w:rStyle w:val="Hipervnculo"/>
            <w:noProof/>
            <w:sz w:val="22"/>
            <w:szCs w:val="22"/>
            <w:rPrChange w:id="515" w:author="Ignacio Ribera Diaz" w:date="2018-09-13T01:52:00Z">
              <w:rPr>
                <w:rStyle w:val="Hipervnculo"/>
                <w:noProof/>
              </w:rPr>
            </w:rPrChange>
          </w:rPr>
          <w:fldChar w:fldCharType="separate"/>
        </w:r>
        <w:r w:rsidRPr="00E5542C">
          <w:rPr>
            <w:rStyle w:val="Hipervnculo"/>
            <w:noProof/>
            <w:sz w:val="22"/>
            <w:szCs w:val="22"/>
            <w:rPrChange w:id="516" w:author="Ignacio Ribera Diaz" w:date="2018-09-13T01:52:00Z">
              <w:rPr>
                <w:rStyle w:val="Hipervnculo"/>
                <w:noProof/>
              </w:rPr>
            </w:rPrChange>
          </w:rPr>
          <w:t>Figura 8 Navegación plantilla WrapBootstrap</w:t>
        </w:r>
        <w:r w:rsidRPr="00E5542C">
          <w:rPr>
            <w:noProof/>
            <w:webHidden/>
            <w:sz w:val="22"/>
            <w:szCs w:val="22"/>
            <w:rPrChange w:id="517" w:author="Ignacio Ribera Diaz" w:date="2018-09-13T01:52:00Z">
              <w:rPr>
                <w:noProof/>
                <w:webHidden/>
              </w:rPr>
            </w:rPrChange>
          </w:rPr>
          <w:tab/>
        </w:r>
        <w:r w:rsidRPr="00E5542C">
          <w:rPr>
            <w:noProof/>
            <w:webHidden/>
            <w:sz w:val="22"/>
            <w:szCs w:val="22"/>
            <w:rPrChange w:id="518" w:author="Ignacio Ribera Diaz" w:date="2018-09-13T01:52:00Z">
              <w:rPr>
                <w:noProof/>
                <w:webHidden/>
              </w:rPr>
            </w:rPrChange>
          </w:rPr>
          <w:fldChar w:fldCharType="begin"/>
        </w:r>
        <w:r w:rsidRPr="00E5542C">
          <w:rPr>
            <w:noProof/>
            <w:webHidden/>
            <w:sz w:val="22"/>
            <w:szCs w:val="22"/>
            <w:rPrChange w:id="519" w:author="Ignacio Ribera Diaz" w:date="2018-09-13T01:52:00Z">
              <w:rPr>
                <w:noProof/>
                <w:webHidden/>
              </w:rPr>
            </w:rPrChange>
          </w:rPr>
          <w:instrText xml:space="preserve"> PAGEREF _Toc524565881 \h </w:instrText>
        </w:r>
      </w:ins>
      <w:r w:rsidRPr="00E5542C">
        <w:rPr>
          <w:noProof/>
          <w:webHidden/>
          <w:sz w:val="22"/>
          <w:szCs w:val="22"/>
          <w:rPrChange w:id="520" w:author="Ignacio Ribera Diaz" w:date="2018-09-13T01:52:00Z">
            <w:rPr>
              <w:noProof/>
              <w:webHidden/>
              <w:sz w:val="22"/>
              <w:szCs w:val="22"/>
            </w:rPr>
          </w:rPrChange>
        </w:rPr>
      </w:r>
      <w:r w:rsidRPr="00E5542C">
        <w:rPr>
          <w:noProof/>
          <w:webHidden/>
          <w:sz w:val="22"/>
          <w:szCs w:val="22"/>
          <w:rPrChange w:id="521" w:author="Ignacio Ribera Diaz" w:date="2018-09-13T01:52:00Z">
            <w:rPr>
              <w:noProof/>
              <w:webHidden/>
            </w:rPr>
          </w:rPrChange>
        </w:rPr>
        <w:fldChar w:fldCharType="separate"/>
      </w:r>
      <w:ins w:id="522" w:author="Ignacio Ribera Diaz" w:date="2018-09-13T01:35:00Z">
        <w:r w:rsidRPr="00E5542C">
          <w:rPr>
            <w:noProof/>
            <w:webHidden/>
            <w:sz w:val="22"/>
            <w:szCs w:val="22"/>
            <w:rPrChange w:id="523" w:author="Ignacio Ribera Diaz" w:date="2018-09-13T01:52:00Z">
              <w:rPr>
                <w:noProof/>
                <w:webHidden/>
              </w:rPr>
            </w:rPrChange>
          </w:rPr>
          <w:t>14</w:t>
        </w:r>
        <w:r w:rsidRPr="00E5542C">
          <w:rPr>
            <w:noProof/>
            <w:webHidden/>
            <w:sz w:val="22"/>
            <w:szCs w:val="22"/>
            <w:rPrChange w:id="524" w:author="Ignacio Ribera Diaz" w:date="2018-09-13T01:52:00Z">
              <w:rPr>
                <w:noProof/>
                <w:webHidden/>
              </w:rPr>
            </w:rPrChange>
          </w:rPr>
          <w:fldChar w:fldCharType="end"/>
        </w:r>
        <w:r w:rsidRPr="00E5542C">
          <w:rPr>
            <w:rStyle w:val="Hipervnculo"/>
            <w:noProof/>
            <w:sz w:val="22"/>
            <w:szCs w:val="22"/>
            <w:rPrChange w:id="525" w:author="Ignacio Ribera Diaz" w:date="2018-09-13T01:52:00Z">
              <w:rPr>
                <w:rStyle w:val="Hipervnculo"/>
                <w:noProof/>
              </w:rPr>
            </w:rPrChange>
          </w:rPr>
          <w:fldChar w:fldCharType="end"/>
        </w:r>
      </w:ins>
    </w:p>
    <w:p w14:paraId="6DD2D20D" w14:textId="6A4351E2" w:rsidR="004C3078" w:rsidRPr="00E5542C" w:rsidRDefault="004C3078">
      <w:pPr>
        <w:pStyle w:val="Tabladeilustraciones"/>
        <w:tabs>
          <w:tab w:val="right" w:leader="underscore" w:pos="8494"/>
        </w:tabs>
        <w:rPr>
          <w:ins w:id="526" w:author="Ignacio Ribera Diaz" w:date="2018-09-13T01:35:00Z"/>
          <w:rFonts w:eastAsiaTheme="minorEastAsia" w:cstheme="minorBidi"/>
          <w:i w:val="0"/>
          <w:iCs w:val="0"/>
          <w:noProof/>
          <w:sz w:val="22"/>
          <w:szCs w:val="22"/>
          <w:lang w:eastAsia="es-ES"/>
        </w:rPr>
      </w:pPr>
      <w:ins w:id="527" w:author="Ignacio Ribera Diaz" w:date="2018-09-13T01:35:00Z">
        <w:r w:rsidRPr="00E5542C">
          <w:rPr>
            <w:rStyle w:val="Hipervnculo"/>
            <w:noProof/>
            <w:sz w:val="22"/>
            <w:szCs w:val="22"/>
            <w:rPrChange w:id="528" w:author="Ignacio Ribera Diaz" w:date="2018-09-13T01:52:00Z">
              <w:rPr>
                <w:rStyle w:val="Hipervnculo"/>
                <w:noProof/>
              </w:rPr>
            </w:rPrChange>
          </w:rPr>
          <w:fldChar w:fldCharType="begin"/>
        </w:r>
        <w:r w:rsidRPr="00E5542C">
          <w:rPr>
            <w:rStyle w:val="Hipervnculo"/>
            <w:noProof/>
            <w:sz w:val="22"/>
            <w:szCs w:val="22"/>
            <w:rPrChange w:id="529" w:author="Ignacio Ribera Diaz" w:date="2018-09-13T01:52:00Z">
              <w:rPr>
                <w:rStyle w:val="Hipervnculo"/>
                <w:noProof/>
              </w:rPr>
            </w:rPrChange>
          </w:rPr>
          <w:instrText xml:space="preserve"> </w:instrText>
        </w:r>
        <w:r w:rsidRPr="00E5542C">
          <w:rPr>
            <w:noProof/>
            <w:sz w:val="22"/>
            <w:szCs w:val="22"/>
            <w:rPrChange w:id="530" w:author="Ignacio Ribera Diaz" w:date="2018-09-13T01:52:00Z">
              <w:rPr>
                <w:noProof/>
              </w:rPr>
            </w:rPrChange>
          </w:rPr>
          <w:instrText>HYPERLINK \l "_Toc524565882"</w:instrText>
        </w:r>
        <w:r w:rsidRPr="00E5542C">
          <w:rPr>
            <w:rStyle w:val="Hipervnculo"/>
            <w:noProof/>
            <w:sz w:val="22"/>
            <w:szCs w:val="22"/>
            <w:rPrChange w:id="531" w:author="Ignacio Ribera Diaz" w:date="2018-09-13T01:52:00Z">
              <w:rPr>
                <w:rStyle w:val="Hipervnculo"/>
                <w:noProof/>
              </w:rPr>
            </w:rPrChange>
          </w:rPr>
          <w:instrText xml:space="preserve"> </w:instrText>
        </w:r>
        <w:r w:rsidRPr="00E5542C">
          <w:rPr>
            <w:rStyle w:val="Hipervnculo"/>
            <w:noProof/>
            <w:sz w:val="22"/>
            <w:szCs w:val="22"/>
            <w:rPrChange w:id="532" w:author="Ignacio Ribera Diaz" w:date="2018-09-13T01:52:00Z">
              <w:rPr>
                <w:rStyle w:val="Hipervnculo"/>
                <w:noProof/>
              </w:rPr>
            </w:rPrChange>
          </w:rPr>
          <w:fldChar w:fldCharType="separate"/>
        </w:r>
        <w:r w:rsidRPr="00E5542C">
          <w:rPr>
            <w:rStyle w:val="Hipervnculo"/>
            <w:noProof/>
            <w:sz w:val="22"/>
            <w:szCs w:val="22"/>
            <w:rPrChange w:id="533" w:author="Ignacio Ribera Diaz" w:date="2018-09-13T01:52:00Z">
              <w:rPr>
                <w:rStyle w:val="Hipervnculo"/>
                <w:noProof/>
              </w:rPr>
            </w:rPrChange>
          </w:rPr>
          <w:t>Figura 9 Referencia de css y js</w:t>
        </w:r>
        <w:r w:rsidRPr="00E5542C">
          <w:rPr>
            <w:noProof/>
            <w:webHidden/>
            <w:sz w:val="22"/>
            <w:szCs w:val="22"/>
            <w:rPrChange w:id="534" w:author="Ignacio Ribera Diaz" w:date="2018-09-13T01:52:00Z">
              <w:rPr>
                <w:noProof/>
                <w:webHidden/>
              </w:rPr>
            </w:rPrChange>
          </w:rPr>
          <w:tab/>
        </w:r>
        <w:r w:rsidRPr="00E5542C">
          <w:rPr>
            <w:noProof/>
            <w:webHidden/>
            <w:sz w:val="22"/>
            <w:szCs w:val="22"/>
            <w:rPrChange w:id="535" w:author="Ignacio Ribera Diaz" w:date="2018-09-13T01:52:00Z">
              <w:rPr>
                <w:noProof/>
                <w:webHidden/>
              </w:rPr>
            </w:rPrChange>
          </w:rPr>
          <w:fldChar w:fldCharType="begin"/>
        </w:r>
        <w:r w:rsidRPr="00E5542C">
          <w:rPr>
            <w:noProof/>
            <w:webHidden/>
            <w:sz w:val="22"/>
            <w:szCs w:val="22"/>
            <w:rPrChange w:id="536" w:author="Ignacio Ribera Diaz" w:date="2018-09-13T01:52:00Z">
              <w:rPr>
                <w:noProof/>
                <w:webHidden/>
              </w:rPr>
            </w:rPrChange>
          </w:rPr>
          <w:instrText xml:space="preserve"> PAGEREF _Toc524565882 \h </w:instrText>
        </w:r>
      </w:ins>
      <w:r w:rsidRPr="00E5542C">
        <w:rPr>
          <w:noProof/>
          <w:webHidden/>
          <w:sz w:val="22"/>
          <w:szCs w:val="22"/>
          <w:rPrChange w:id="537" w:author="Ignacio Ribera Diaz" w:date="2018-09-13T01:52:00Z">
            <w:rPr>
              <w:noProof/>
              <w:webHidden/>
              <w:sz w:val="22"/>
              <w:szCs w:val="22"/>
            </w:rPr>
          </w:rPrChange>
        </w:rPr>
      </w:r>
      <w:r w:rsidRPr="00E5542C">
        <w:rPr>
          <w:noProof/>
          <w:webHidden/>
          <w:sz w:val="22"/>
          <w:szCs w:val="22"/>
          <w:rPrChange w:id="538" w:author="Ignacio Ribera Diaz" w:date="2018-09-13T01:52:00Z">
            <w:rPr>
              <w:noProof/>
              <w:webHidden/>
            </w:rPr>
          </w:rPrChange>
        </w:rPr>
        <w:fldChar w:fldCharType="separate"/>
      </w:r>
      <w:ins w:id="539" w:author="Ignacio Ribera Diaz" w:date="2018-09-13T01:35:00Z">
        <w:r w:rsidRPr="00E5542C">
          <w:rPr>
            <w:noProof/>
            <w:webHidden/>
            <w:sz w:val="22"/>
            <w:szCs w:val="22"/>
            <w:rPrChange w:id="540" w:author="Ignacio Ribera Diaz" w:date="2018-09-13T01:52:00Z">
              <w:rPr>
                <w:noProof/>
                <w:webHidden/>
              </w:rPr>
            </w:rPrChange>
          </w:rPr>
          <w:t>14</w:t>
        </w:r>
        <w:r w:rsidRPr="00E5542C">
          <w:rPr>
            <w:noProof/>
            <w:webHidden/>
            <w:sz w:val="22"/>
            <w:szCs w:val="22"/>
            <w:rPrChange w:id="541" w:author="Ignacio Ribera Diaz" w:date="2018-09-13T01:52:00Z">
              <w:rPr>
                <w:noProof/>
                <w:webHidden/>
              </w:rPr>
            </w:rPrChange>
          </w:rPr>
          <w:fldChar w:fldCharType="end"/>
        </w:r>
        <w:r w:rsidRPr="00E5542C">
          <w:rPr>
            <w:rStyle w:val="Hipervnculo"/>
            <w:noProof/>
            <w:sz w:val="22"/>
            <w:szCs w:val="22"/>
            <w:rPrChange w:id="542" w:author="Ignacio Ribera Diaz" w:date="2018-09-13T01:52:00Z">
              <w:rPr>
                <w:rStyle w:val="Hipervnculo"/>
                <w:noProof/>
              </w:rPr>
            </w:rPrChange>
          </w:rPr>
          <w:fldChar w:fldCharType="end"/>
        </w:r>
      </w:ins>
    </w:p>
    <w:p w14:paraId="4BD12F10" w14:textId="15B1B97F" w:rsidR="004C3078" w:rsidRPr="00E5542C" w:rsidRDefault="004C3078">
      <w:pPr>
        <w:pStyle w:val="Tabladeilustraciones"/>
        <w:tabs>
          <w:tab w:val="right" w:leader="underscore" w:pos="8494"/>
        </w:tabs>
        <w:rPr>
          <w:ins w:id="543" w:author="Ignacio Ribera Diaz" w:date="2018-09-13T01:35:00Z"/>
          <w:rFonts w:eastAsiaTheme="minorEastAsia" w:cstheme="minorBidi"/>
          <w:i w:val="0"/>
          <w:iCs w:val="0"/>
          <w:noProof/>
          <w:sz w:val="22"/>
          <w:szCs w:val="22"/>
          <w:lang w:eastAsia="es-ES"/>
        </w:rPr>
      </w:pPr>
      <w:ins w:id="544" w:author="Ignacio Ribera Diaz" w:date="2018-09-13T01:35:00Z">
        <w:r w:rsidRPr="00E5542C">
          <w:rPr>
            <w:rStyle w:val="Hipervnculo"/>
            <w:noProof/>
            <w:sz w:val="22"/>
            <w:szCs w:val="22"/>
            <w:rPrChange w:id="545" w:author="Ignacio Ribera Diaz" w:date="2018-09-13T01:52:00Z">
              <w:rPr>
                <w:rStyle w:val="Hipervnculo"/>
                <w:noProof/>
              </w:rPr>
            </w:rPrChange>
          </w:rPr>
          <w:fldChar w:fldCharType="begin"/>
        </w:r>
        <w:r w:rsidRPr="00E5542C">
          <w:rPr>
            <w:rStyle w:val="Hipervnculo"/>
            <w:noProof/>
            <w:sz w:val="22"/>
            <w:szCs w:val="22"/>
            <w:rPrChange w:id="546" w:author="Ignacio Ribera Diaz" w:date="2018-09-13T01:52:00Z">
              <w:rPr>
                <w:rStyle w:val="Hipervnculo"/>
                <w:noProof/>
              </w:rPr>
            </w:rPrChange>
          </w:rPr>
          <w:instrText xml:space="preserve"> </w:instrText>
        </w:r>
        <w:r w:rsidRPr="00E5542C">
          <w:rPr>
            <w:noProof/>
            <w:sz w:val="22"/>
            <w:szCs w:val="22"/>
            <w:rPrChange w:id="547" w:author="Ignacio Ribera Diaz" w:date="2018-09-13T01:52:00Z">
              <w:rPr>
                <w:noProof/>
              </w:rPr>
            </w:rPrChange>
          </w:rPr>
          <w:instrText>HYPERLINK \l "_Toc524565883"</w:instrText>
        </w:r>
        <w:r w:rsidRPr="00E5542C">
          <w:rPr>
            <w:rStyle w:val="Hipervnculo"/>
            <w:noProof/>
            <w:sz w:val="22"/>
            <w:szCs w:val="22"/>
            <w:rPrChange w:id="548" w:author="Ignacio Ribera Diaz" w:date="2018-09-13T01:52:00Z">
              <w:rPr>
                <w:rStyle w:val="Hipervnculo"/>
                <w:noProof/>
              </w:rPr>
            </w:rPrChange>
          </w:rPr>
          <w:instrText xml:space="preserve"> </w:instrText>
        </w:r>
        <w:r w:rsidRPr="00E5542C">
          <w:rPr>
            <w:rStyle w:val="Hipervnculo"/>
            <w:noProof/>
            <w:sz w:val="22"/>
            <w:szCs w:val="22"/>
            <w:rPrChange w:id="549" w:author="Ignacio Ribera Diaz" w:date="2018-09-13T01:52:00Z">
              <w:rPr>
                <w:rStyle w:val="Hipervnculo"/>
                <w:noProof/>
              </w:rPr>
            </w:rPrChange>
          </w:rPr>
          <w:fldChar w:fldCharType="separate"/>
        </w:r>
        <w:r w:rsidRPr="00E5542C">
          <w:rPr>
            <w:rStyle w:val="Hipervnculo"/>
            <w:noProof/>
            <w:sz w:val="22"/>
            <w:szCs w:val="22"/>
            <w:rPrChange w:id="550" w:author="Ignacio Ribera Diaz" w:date="2018-09-13T01:52:00Z">
              <w:rPr>
                <w:rStyle w:val="Hipervnculo"/>
                <w:noProof/>
              </w:rPr>
            </w:rPrChange>
          </w:rPr>
          <w:t>Figura 10 Boceto menú de navegación. Fuente: propia</w:t>
        </w:r>
        <w:r w:rsidRPr="00E5542C">
          <w:rPr>
            <w:noProof/>
            <w:webHidden/>
            <w:sz w:val="22"/>
            <w:szCs w:val="22"/>
            <w:rPrChange w:id="551" w:author="Ignacio Ribera Diaz" w:date="2018-09-13T01:52:00Z">
              <w:rPr>
                <w:noProof/>
                <w:webHidden/>
              </w:rPr>
            </w:rPrChange>
          </w:rPr>
          <w:tab/>
        </w:r>
        <w:r w:rsidRPr="00E5542C">
          <w:rPr>
            <w:noProof/>
            <w:webHidden/>
            <w:sz w:val="22"/>
            <w:szCs w:val="22"/>
            <w:rPrChange w:id="552" w:author="Ignacio Ribera Diaz" w:date="2018-09-13T01:52:00Z">
              <w:rPr>
                <w:noProof/>
                <w:webHidden/>
              </w:rPr>
            </w:rPrChange>
          </w:rPr>
          <w:fldChar w:fldCharType="begin"/>
        </w:r>
        <w:r w:rsidRPr="00E5542C">
          <w:rPr>
            <w:noProof/>
            <w:webHidden/>
            <w:sz w:val="22"/>
            <w:szCs w:val="22"/>
            <w:rPrChange w:id="553" w:author="Ignacio Ribera Diaz" w:date="2018-09-13T01:52:00Z">
              <w:rPr>
                <w:noProof/>
                <w:webHidden/>
              </w:rPr>
            </w:rPrChange>
          </w:rPr>
          <w:instrText xml:space="preserve"> PAGEREF _Toc524565883 \h </w:instrText>
        </w:r>
      </w:ins>
      <w:r w:rsidRPr="00E5542C">
        <w:rPr>
          <w:noProof/>
          <w:webHidden/>
          <w:sz w:val="22"/>
          <w:szCs w:val="22"/>
          <w:rPrChange w:id="554" w:author="Ignacio Ribera Diaz" w:date="2018-09-13T01:52:00Z">
            <w:rPr>
              <w:noProof/>
              <w:webHidden/>
              <w:sz w:val="22"/>
              <w:szCs w:val="22"/>
            </w:rPr>
          </w:rPrChange>
        </w:rPr>
      </w:r>
      <w:r w:rsidRPr="00E5542C">
        <w:rPr>
          <w:noProof/>
          <w:webHidden/>
          <w:sz w:val="22"/>
          <w:szCs w:val="22"/>
          <w:rPrChange w:id="555" w:author="Ignacio Ribera Diaz" w:date="2018-09-13T01:52:00Z">
            <w:rPr>
              <w:noProof/>
              <w:webHidden/>
            </w:rPr>
          </w:rPrChange>
        </w:rPr>
        <w:fldChar w:fldCharType="separate"/>
      </w:r>
      <w:ins w:id="556" w:author="Ignacio Ribera Diaz" w:date="2018-09-13T01:35:00Z">
        <w:r w:rsidRPr="00E5542C">
          <w:rPr>
            <w:noProof/>
            <w:webHidden/>
            <w:sz w:val="22"/>
            <w:szCs w:val="22"/>
            <w:rPrChange w:id="557" w:author="Ignacio Ribera Diaz" w:date="2018-09-13T01:52:00Z">
              <w:rPr>
                <w:noProof/>
                <w:webHidden/>
              </w:rPr>
            </w:rPrChange>
          </w:rPr>
          <w:t>16</w:t>
        </w:r>
        <w:r w:rsidRPr="00E5542C">
          <w:rPr>
            <w:noProof/>
            <w:webHidden/>
            <w:sz w:val="22"/>
            <w:szCs w:val="22"/>
            <w:rPrChange w:id="558" w:author="Ignacio Ribera Diaz" w:date="2018-09-13T01:52:00Z">
              <w:rPr>
                <w:noProof/>
                <w:webHidden/>
              </w:rPr>
            </w:rPrChange>
          </w:rPr>
          <w:fldChar w:fldCharType="end"/>
        </w:r>
        <w:r w:rsidRPr="00E5542C">
          <w:rPr>
            <w:rStyle w:val="Hipervnculo"/>
            <w:noProof/>
            <w:sz w:val="22"/>
            <w:szCs w:val="22"/>
            <w:rPrChange w:id="559" w:author="Ignacio Ribera Diaz" w:date="2018-09-13T01:52:00Z">
              <w:rPr>
                <w:rStyle w:val="Hipervnculo"/>
                <w:noProof/>
              </w:rPr>
            </w:rPrChange>
          </w:rPr>
          <w:fldChar w:fldCharType="end"/>
        </w:r>
      </w:ins>
    </w:p>
    <w:p w14:paraId="330759D9" w14:textId="1DF8FED7" w:rsidR="004C3078" w:rsidRPr="00E5542C" w:rsidRDefault="004C3078">
      <w:pPr>
        <w:pStyle w:val="Tabladeilustraciones"/>
        <w:tabs>
          <w:tab w:val="right" w:leader="underscore" w:pos="8494"/>
        </w:tabs>
        <w:rPr>
          <w:ins w:id="560" w:author="Ignacio Ribera Diaz" w:date="2018-09-13T01:35:00Z"/>
          <w:rFonts w:eastAsiaTheme="minorEastAsia" w:cstheme="minorBidi"/>
          <w:i w:val="0"/>
          <w:iCs w:val="0"/>
          <w:noProof/>
          <w:sz w:val="22"/>
          <w:szCs w:val="22"/>
          <w:lang w:eastAsia="es-ES"/>
        </w:rPr>
      </w:pPr>
      <w:ins w:id="561" w:author="Ignacio Ribera Diaz" w:date="2018-09-13T01:35:00Z">
        <w:r w:rsidRPr="00E5542C">
          <w:rPr>
            <w:rStyle w:val="Hipervnculo"/>
            <w:noProof/>
            <w:sz w:val="22"/>
            <w:szCs w:val="22"/>
            <w:rPrChange w:id="562" w:author="Ignacio Ribera Diaz" w:date="2018-09-13T01:52:00Z">
              <w:rPr>
                <w:rStyle w:val="Hipervnculo"/>
                <w:noProof/>
              </w:rPr>
            </w:rPrChange>
          </w:rPr>
          <w:fldChar w:fldCharType="begin"/>
        </w:r>
        <w:r w:rsidRPr="00E5542C">
          <w:rPr>
            <w:rStyle w:val="Hipervnculo"/>
            <w:noProof/>
            <w:sz w:val="22"/>
            <w:szCs w:val="22"/>
            <w:rPrChange w:id="563" w:author="Ignacio Ribera Diaz" w:date="2018-09-13T01:52:00Z">
              <w:rPr>
                <w:rStyle w:val="Hipervnculo"/>
                <w:noProof/>
              </w:rPr>
            </w:rPrChange>
          </w:rPr>
          <w:instrText xml:space="preserve"> </w:instrText>
        </w:r>
        <w:r w:rsidRPr="00E5542C">
          <w:rPr>
            <w:noProof/>
            <w:sz w:val="22"/>
            <w:szCs w:val="22"/>
            <w:rPrChange w:id="564" w:author="Ignacio Ribera Diaz" w:date="2018-09-13T01:52:00Z">
              <w:rPr>
                <w:noProof/>
              </w:rPr>
            </w:rPrChange>
          </w:rPr>
          <w:instrText>HYPERLINK \l "_Toc524565884"</w:instrText>
        </w:r>
        <w:r w:rsidRPr="00E5542C">
          <w:rPr>
            <w:rStyle w:val="Hipervnculo"/>
            <w:noProof/>
            <w:sz w:val="22"/>
            <w:szCs w:val="22"/>
            <w:rPrChange w:id="565" w:author="Ignacio Ribera Diaz" w:date="2018-09-13T01:52:00Z">
              <w:rPr>
                <w:rStyle w:val="Hipervnculo"/>
                <w:noProof/>
              </w:rPr>
            </w:rPrChange>
          </w:rPr>
          <w:instrText xml:space="preserve"> </w:instrText>
        </w:r>
        <w:r w:rsidRPr="00E5542C">
          <w:rPr>
            <w:rStyle w:val="Hipervnculo"/>
            <w:noProof/>
            <w:sz w:val="22"/>
            <w:szCs w:val="22"/>
            <w:rPrChange w:id="566" w:author="Ignacio Ribera Diaz" w:date="2018-09-13T01:52:00Z">
              <w:rPr>
                <w:rStyle w:val="Hipervnculo"/>
                <w:noProof/>
              </w:rPr>
            </w:rPrChange>
          </w:rPr>
          <w:fldChar w:fldCharType="separate"/>
        </w:r>
        <w:r w:rsidRPr="00E5542C">
          <w:rPr>
            <w:rStyle w:val="Hipervnculo"/>
            <w:noProof/>
            <w:sz w:val="22"/>
            <w:szCs w:val="22"/>
            <w:rPrChange w:id="567" w:author="Ignacio Ribera Diaz" w:date="2018-09-13T01:52:00Z">
              <w:rPr>
                <w:rStyle w:val="Hipervnculo"/>
                <w:noProof/>
              </w:rPr>
            </w:rPrChange>
          </w:rPr>
          <w:t>Figura 11 Boceto página home. Fuente: propia</w:t>
        </w:r>
        <w:r w:rsidRPr="00E5542C">
          <w:rPr>
            <w:noProof/>
            <w:webHidden/>
            <w:sz w:val="22"/>
            <w:szCs w:val="22"/>
            <w:rPrChange w:id="568" w:author="Ignacio Ribera Diaz" w:date="2018-09-13T01:52:00Z">
              <w:rPr>
                <w:noProof/>
                <w:webHidden/>
              </w:rPr>
            </w:rPrChange>
          </w:rPr>
          <w:tab/>
        </w:r>
        <w:r w:rsidRPr="00E5542C">
          <w:rPr>
            <w:noProof/>
            <w:webHidden/>
            <w:sz w:val="22"/>
            <w:szCs w:val="22"/>
            <w:rPrChange w:id="569" w:author="Ignacio Ribera Diaz" w:date="2018-09-13T01:52:00Z">
              <w:rPr>
                <w:noProof/>
                <w:webHidden/>
              </w:rPr>
            </w:rPrChange>
          </w:rPr>
          <w:fldChar w:fldCharType="begin"/>
        </w:r>
        <w:r w:rsidRPr="00E5542C">
          <w:rPr>
            <w:noProof/>
            <w:webHidden/>
            <w:sz w:val="22"/>
            <w:szCs w:val="22"/>
            <w:rPrChange w:id="570" w:author="Ignacio Ribera Diaz" w:date="2018-09-13T01:52:00Z">
              <w:rPr>
                <w:noProof/>
                <w:webHidden/>
              </w:rPr>
            </w:rPrChange>
          </w:rPr>
          <w:instrText xml:space="preserve"> PAGEREF _Toc524565884 \h </w:instrText>
        </w:r>
      </w:ins>
      <w:r w:rsidRPr="00E5542C">
        <w:rPr>
          <w:noProof/>
          <w:webHidden/>
          <w:sz w:val="22"/>
          <w:szCs w:val="22"/>
          <w:rPrChange w:id="571" w:author="Ignacio Ribera Diaz" w:date="2018-09-13T01:52:00Z">
            <w:rPr>
              <w:noProof/>
              <w:webHidden/>
              <w:sz w:val="22"/>
              <w:szCs w:val="22"/>
            </w:rPr>
          </w:rPrChange>
        </w:rPr>
      </w:r>
      <w:r w:rsidRPr="00E5542C">
        <w:rPr>
          <w:noProof/>
          <w:webHidden/>
          <w:sz w:val="22"/>
          <w:szCs w:val="22"/>
          <w:rPrChange w:id="572" w:author="Ignacio Ribera Diaz" w:date="2018-09-13T01:52:00Z">
            <w:rPr>
              <w:noProof/>
              <w:webHidden/>
            </w:rPr>
          </w:rPrChange>
        </w:rPr>
        <w:fldChar w:fldCharType="separate"/>
      </w:r>
      <w:ins w:id="573" w:author="Ignacio Ribera Diaz" w:date="2018-09-13T01:35:00Z">
        <w:r w:rsidRPr="00E5542C">
          <w:rPr>
            <w:noProof/>
            <w:webHidden/>
            <w:sz w:val="22"/>
            <w:szCs w:val="22"/>
            <w:rPrChange w:id="574" w:author="Ignacio Ribera Diaz" w:date="2018-09-13T01:52:00Z">
              <w:rPr>
                <w:noProof/>
                <w:webHidden/>
              </w:rPr>
            </w:rPrChange>
          </w:rPr>
          <w:t>16</w:t>
        </w:r>
        <w:r w:rsidRPr="00E5542C">
          <w:rPr>
            <w:noProof/>
            <w:webHidden/>
            <w:sz w:val="22"/>
            <w:szCs w:val="22"/>
            <w:rPrChange w:id="575" w:author="Ignacio Ribera Diaz" w:date="2018-09-13T01:52:00Z">
              <w:rPr>
                <w:noProof/>
                <w:webHidden/>
              </w:rPr>
            </w:rPrChange>
          </w:rPr>
          <w:fldChar w:fldCharType="end"/>
        </w:r>
        <w:r w:rsidRPr="00E5542C">
          <w:rPr>
            <w:rStyle w:val="Hipervnculo"/>
            <w:noProof/>
            <w:sz w:val="22"/>
            <w:szCs w:val="22"/>
            <w:rPrChange w:id="576" w:author="Ignacio Ribera Diaz" w:date="2018-09-13T01:52:00Z">
              <w:rPr>
                <w:rStyle w:val="Hipervnculo"/>
                <w:noProof/>
              </w:rPr>
            </w:rPrChange>
          </w:rPr>
          <w:fldChar w:fldCharType="end"/>
        </w:r>
      </w:ins>
    </w:p>
    <w:p w14:paraId="3C0E95ED" w14:textId="4D04ED99" w:rsidR="004C3078" w:rsidRPr="00E5542C" w:rsidRDefault="004C3078">
      <w:pPr>
        <w:pStyle w:val="Tabladeilustraciones"/>
        <w:tabs>
          <w:tab w:val="right" w:leader="underscore" w:pos="8494"/>
        </w:tabs>
        <w:rPr>
          <w:ins w:id="577" w:author="Ignacio Ribera Diaz" w:date="2018-09-13T01:35:00Z"/>
          <w:rFonts w:eastAsiaTheme="minorEastAsia" w:cstheme="minorBidi"/>
          <w:i w:val="0"/>
          <w:iCs w:val="0"/>
          <w:noProof/>
          <w:sz w:val="22"/>
          <w:szCs w:val="22"/>
          <w:lang w:eastAsia="es-ES"/>
        </w:rPr>
      </w:pPr>
      <w:ins w:id="578" w:author="Ignacio Ribera Diaz" w:date="2018-09-13T01:35:00Z">
        <w:r w:rsidRPr="00E5542C">
          <w:rPr>
            <w:rStyle w:val="Hipervnculo"/>
            <w:noProof/>
            <w:sz w:val="22"/>
            <w:szCs w:val="22"/>
            <w:rPrChange w:id="579" w:author="Ignacio Ribera Diaz" w:date="2018-09-13T01:52:00Z">
              <w:rPr>
                <w:rStyle w:val="Hipervnculo"/>
                <w:noProof/>
              </w:rPr>
            </w:rPrChange>
          </w:rPr>
          <w:fldChar w:fldCharType="begin"/>
        </w:r>
        <w:r w:rsidRPr="00E5542C">
          <w:rPr>
            <w:rStyle w:val="Hipervnculo"/>
            <w:noProof/>
            <w:sz w:val="22"/>
            <w:szCs w:val="22"/>
            <w:rPrChange w:id="580" w:author="Ignacio Ribera Diaz" w:date="2018-09-13T01:52:00Z">
              <w:rPr>
                <w:rStyle w:val="Hipervnculo"/>
                <w:noProof/>
              </w:rPr>
            </w:rPrChange>
          </w:rPr>
          <w:instrText xml:space="preserve"> </w:instrText>
        </w:r>
        <w:r w:rsidRPr="00E5542C">
          <w:rPr>
            <w:noProof/>
            <w:sz w:val="22"/>
            <w:szCs w:val="22"/>
            <w:rPrChange w:id="581" w:author="Ignacio Ribera Diaz" w:date="2018-09-13T01:52:00Z">
              <w:rPr>
                <w:noProof/>
              </w:rPr>
            </w:rPrChange>
          </w:rPr>
          <w:instrText>HYPERLINK \l "_Toc524565885"</w:instrText>
        </w:r>
        <w:r w:rsidRPr="00E5542C">
          <w:rPr>
            <w:rStyle w:val="Hipervnculo"/>
            <w:noProof/>
            <w:sz w:val="22"/>
            <w:szCs w:val="22"/>
            <w:rPrChange w:id="582" w:author="Ignacio Ribera Diaz" w:date="2018-09-13T01:52:00Z">
              <w:rPr>
                <w:rStyle w:val="Hipervnculo"/>
                <w:noProof/>
              </w:rPr>
            </w:rPrChange>
          </w:rPr>
          <w:instrText xml:space="preserve"> </w:instrText>
        </w:r>
        <w:r w:rsidRPr="00E5542C">
          <w:rPr>
            <w:rStyle w:val="Hipervnculo"/>
            <w:noProof/>
            <w:sz w:val="22"/>
            <w:szCs w:val="22"/>
            <w:rPrChange w:id="583" w:author="Ignacio Ribera Diaz" w:date="2018-09-13T01:52:00Z">
              <w:rPr>
                <w:rStyle w:val="Hipervnculo"/>
                <w:noProof/>
              </w:rPr>
            </w:rPrChange>
          </w:rPr>
          <w:fldChar w:fldCharType="separate"/>
        </w:r>
        <w:r w:rsidRPr="00E5542C">
          <w:rPr>
            <w:rStyle w:val="Hipervnculo"/>
            <w:noProof/>
            <w:sz w:val="22"/>
            <w:szCs w:val="22"/>
            <w:rPrChange w:id="584" w:author="Ignacio Ribera Diaz" w:date="2018-09-13T01:52:00Z">
              <w:rPr>
                <w:rStyle w:val="Hipervnculo"/>
                <w:noProof/>
              </w:rPr>
            </w:rPrChange>
          </w:rPr>
          <w:t>Figura 12 Ejemplo quitando elemento. Fuente: propia</w:t>
        </w:r>
        <w:r w:rsidRPr="00E5542C">
          <w:rPr>
            <w:noProof/>
            <w:webHidden/>
            <w:sz w:val="22"/>
            <w:szCs w:val="22"/>
            <w:rPrChange w:id="585" w:author="Ignacio Ribera Diaz" w:date="2018-09-13T01:52:00Z">
              <w:rPr>
                <w:noProof/>
                <w:webHidden/>
              </w:rPr>
            </w:rPrChange>
          </w:rPr>
          <w:tab/>
        </w:r>
        <w:r w:rsidRPr="00E5542C">
          <w:rPr>
            <w:noProof/>
            <w:webHidden/>
            <w:sz w:val="22"/>
            <w:szCs w:val="22"/>
            <w:rPrChange w:id="586" w:author="Ignacio Ribera Diaz" w:date="2018-09-13T01:52:00Z">
              <w:rPr>
                <w:noProof/>
                <w:webHidden/>
              </w:rPr>
            </w:rPrChange>
          </w:rPr>
          <w:fldChar w:fldCharType="begin"/>
        </w:r>
        <w:r w:rsidRPr="00E5542C">
          <w:rPr>
            <w:noProof/>
            <w:webHidden/>
            <w:sz w:val="22"/>
            <w:szCs w:val="22"/>
            <w:rPrChange w:id="587" w:author="Ignacio Ribera Diaz" w:date="2018-09-13T01:52:00Z">
              <w:rPr>
                <w:noProof/>
                <w:webHidden/>
              </w:rPr>
            </w:rPrChange>
          </w:rPr>
          <w:instrText xml:space="preserve"> PAGEREF _Toc524565885 \h </w:instrText>
        </w:r>
      </w:ins>
      <w:r w:rsidRPr="00E5542C">
        <w:rPr>
          <w:noProof/>
          <w:webHidden/>
          <w:sz w:val="22"/>
          <w:szCs w:val="22"/>
          <w:rPrChange w:id="588" w:author="Ignacio Ribera Diaz" w:date="2018-09-13T01:52:00Z">
            <w:rPr>
              <w:noProof/>
              <w:webHidden/>
              <w:sz w:val="22"/>
              <w:szCs w:val="22"/>
            </w:rPr>
          </w:rPrChange>
        </w:rPr>
      </w:r>
      <w:r w:rsidRPr="00E5542C">
        <w:rPr>
          <w:noProof/>
          <w:webHidden/>
          <w:sz w:val="22"/>
          <w:szCs w:val="22"/>
          <w:rPrChange w:id="589" w:author="Ignacio Ribera Diaz" w:date="2018-09-13T01:52:00Z">
            <w:rPr>
              <w:noProof/>
              <w:webHidden/>
            </w:rPr>
          </w:rPrChange>
        </w:rPr>
        <w:fldChar w:fldCharType="separate"/>
      </w:r>
      <w:ins w:id="590" w:author="Ignacio Ribera Diaz" w:date="2018-09-13T01:35:00Z">
        <w:r w:rsidRPr="00E5542C">
          <w:rPr>
            <w:noProof/>
            <w:webHidden/>
            <w:sz w:val="22"/>
            <w:szCs w:val="22"/>
            <w:rPrChange w:id="591" w:author="Ignacio Ribera Diaz" w:date="2018-09-13T01:52:00Z">
              <w:rPr>
                <w:noProof/>
                <w:webHidden/>
              </w:rPr>
            </w:rPrChange>
          </w:rPr>
          <w:t>17</w:t>
        </w:r>
        <w:r w:rsidRPr="00E5542C">
          <w:rPr>
            <w:noProof/>
            <w:webHidden/>
            <w:sz w:val="22"/>
            <w:szCs w:val="22"/>
            <w:rPrChange w:id="592" w:author="Ignacio Ribera Diaz" w:date="2018-09-13T01:52:00Z">
              <w:rPr>
                <w:noProof/>
                <w:webHidden/>
              </w:rPr>
            </w:rPrChange>
          </w:rPr>
          <w:fldChar w:fldCharType="end"/>
        </w:r>
        <w:r w:rsidRPr="00E5542C">
          <w:rPr>
            <w:rStyle w:val="Hipervnculo"/>
            <w:noProof/>
            <w:sz w:val="22"/>
            <w:szCs w:val="22"/>
            <w:rPrChange w:id="593" w:author="Ignacio Ribera Diaz" w:date="2018-09-13T01:52:00Z">
              <w:rPr>
                <w:rStyle w:val="Hipervnculo"/>
                <w:noProof/>
              </w:rPr>
            </w:rPrChange>
          </w:rPr>
          <w:fldChar w:fldCharType="end"/>
        </w:r>
      </w:ins>
    </w:p>
    <w:p w14:paraId="169A7280" w14:textId="34DD8E2E" w:rsidR="004C3078" w:rsidRPr="00E5542C" w:rsidRDefault="004C3078">
      <w:pPr>
        <w:pStyle w:val="Tabladeilustraciones"/>
        <w:tabs>
          <w:tab w:val="right" w:leader="underscore" w:pos="8494"/>
        </w:tabs>
        <w:rPr>
          <w:ins w:id="594" w:author="Ignacio Ribera Diaz" w:date="2018-09-13T01:35:00Z"/>
          <w:rFonts w:eastAsiaTheme="minorEastAsia" w:cstheme="minorBidi"/>
          <w:i w:val="0"/>
          <w:iCs w:val="0"/>
          <w:noProof/>
          <w:sz w:val="22"/>
          <w:szCs w:val="22"/>
          <w:lang w:eastAsia="es-ES"/>
        </w:rPr>
      </w:pPr>
      <w:ins w:id="595" w:author="Ignacio Ribera Diaz" w:date="2018-09-13T01:35:00Z">
        <w:r w:rsidRPr="00E5542C">
          <w:rPr>
            <w:rStyle w:val="Hipervnculo"/>
            <w:noProof/>
            <w:sz w:val="22"/>
            <w:szCs w:val="22"/>
            <w:rPrChange w:id="596" w:author="Ignacio Ribera Diaz" w:date="2018-09-13T01:52:00Z">
              <w:rPr>
                <w:rStyle w:val="Hipervnculo"/>
                <w:noProof/>
              </w:rPr>
            </w:rPrChange>
          </w:rPr>
          <w:fldChar w:fldCharType="begin"/>
        </w:r>
        <w:r w:rsidRPr="00E5542C">
          <w:rPr>
            <w:rStyle w:val="Hipervnculo"/>
            <w:noProof/>
            <w:sz w:val="22"/>
            <w:szCs w:val="22"/>
            <w:rPrChange w:id="597" w:author="Ignacio Ribera Diaz" w:date="2018-09-13T01:52:00Z">
              <w:rPr>
                <w:rStyle w:val="Hipervnculo"/>
                <w:noProof/>
              </w:rPr>
            </w:rPrChange>
          </w:rPr>
          <w:instrText xml:space="preserve"> </w:instrText>
        </w:r>
        <w:r w:rsidRPr="00E5542C">
          <w:rPr>
            <w:noProof/>
            <w:sz w:val="22"/>
            <w:szCs w:val="22"/>
            <w:rPrChange w:id="598" w:author="Ignacio Ribera Diaz" w:date="2018-09-13T01:52:00Z">
              <w:rPr>
                <w:noProof/>
              </w:rPr>
            </w:rPrChange>
          </w:rPr>
          <w:instrText>HYPERLINK \l "_Toc524565886"</w:instrText>
        </w:r>
        <w:r w:rsidRPr="00E5542C">
          <w:rPr>
            <w:rStyle w:val="Hipervnculo"/>
            <w:noProof/>
            <w:sz w:val="22"/>
            <w:szCs w:val="22"/>
            <w:rPrChange w:id="599" w:author="Ignacio Ribera Diaz" w:date="2018-09-13T01:52:00Z">
              <w:rPr>
                <w:rStyle w:val="Hipervnculo"/>
                <w:noProof/>
              </w:rPr>
            </w:rPrChange>
          </w:rPr>
          <w:instrText xml:space="preserve"> </w:instrText>
        </w:r>
        <w:r w:rsidRPr="00E5542C">
          <w:rPr>
            <w:rStyle w:val="Hipervnculo"/>
            <w:noProof/>
            <w:sz w:val="22"/>
            <w:szCs w:val="22"/>
            <w:rPrChange w:id="600" w:author="Ignacio Ribera Diaz" w:date="2018-09-13T01:52:00Z">
              <w:rPr>
                <w:rStyle w:val="Hipervnculo"/>
                <w:noProof/>
              </w:rPr>
            </w:rPrChange>
          </w:rPr>
          <w:fldChar w:fldCharType="separate"/>
        </w:r>
        <w:r w:rsidRPr="00E5542C">
          <w:rPr>
            <w:rStyle w:val="Hipervnculo"/>
            <w:noProof/>
            <w:sz w:val="22"/>
            <w:szCs w:val="22"/>
            <w:rPrChange w:id="601" w:author="Ignacio Ribera Diaz" w:date="2018-09-13T01:52:00Z">
              <w:rPr>
                <w:rStyle w:val="Hipervnculo"/>
                <w:noProof/>
              </w:rPr>
            </w:rPrChange>
          </w:rPr>
          <w:t>Figura 13 Inspección de elemento. Fuente: propia</w:t>
        </w:r>
        <w:r w:rsidRPr="00E5542C">
          <w:rPr>
            <w:noProof/>
            <w:webHidden/>
            <w:sz w:val="22"/>
            <w:szCs w:val="22"/>
            <w:rPrChange w:id="602" w:author="Ignacio Ribera Diaz" w:date="2018-09-13T01:52:00Z">
              <w:rPr>
                <w:noProof/>
                <w:webHidden/>
              </w:rPr>
            </w:rPrChange>
          </w:rPr>
          <w:tab/>
        </w:r>
        <w:r w:rsidRPr="00E5542C">
          <w:rPr>
            <w:noProof/>
            <w:webHidden/>
            <w:sz w:val="22"/>
            <w:szCs w:val="22"/>
            <w:rPrChange w:id="603" w:author="Ignacio Ribera Diaz" w:date="2018-09-13T01:52:00Z">
              <w:rPr>
                <w:noProof/>
                <w:webHidden/>
              </w:rPr>
            </w:rPrChange>
          </w:rPr>
          <w:fldChar w:fldCharType="begin"/>
        </w:r>
        <w:r w:rsidRPr="00E5542C">
          <w:rPr>
            <w:noProof/>
            <w:webHidden/>
            <w:sz w:val="22"/>
            <w:szCs w:val="22"/>
            <w:rPrChange w:id="604" w:author="Ignacio Ribera Diaz" w:date="2018-09-13T01:52:00Z">
              <w:rPr>
                <w:noProof/>
                <w:webHidden/>
              </w:rPr>
            </w:rPrChange>
          </w:rPr>
          <w:instrText xml:space="preserve"> PAGEREF _Toc524565886 \h </w:instrText>
        </w:r>
      </w:ins>
      <w:r w:rsidRPr="00E5542C">
        <w:rPr>
          <w:noProof/>
          <w:webHidden/>
          <w:sz w:val="22"/>
          <w:szCs w:val="22"/>
          <w:rPrChange w:id="605" w:author="Ignacio Ribera Diaz" w:date="2018-09-13T01:52:00Z">
            <w:rPr>
              <w:noProof/>
              <w:webHidden/>
              <w:sz w:val="22"/>
              <w:szCs w:val="22"/>
            </w:rPr>
          </w:rPrChange>
        </w:rPr>
      </w:r>
      <w:r w:rsidRPr="00E5542C">
        <w:rPr>
          <w:noProof/>
          <w:webHidden/>
          <w:sz w:val="22"/>
          <w:szCs w:val="22"/>
          <w:rPrChange w:id="606" w:author="Ignacio Ribera Diaz" w:date="2018-09-13T01:52:00Z">
            <w:rPr>
              <w:noProof/>
              <w:webHidden/>
            </w:rPr>
          </w:rPrChange>
        </w:rPr>
        <w:fldChar w:fldCharType="separate"/>
      </w:r>
      <w:ins w:id="607" w:author="Ignacio Ribera Diaz" w:date="2018-09-13T01:35:00Z">
        <w:r w:rsidRPr="00E5542C">
          <w:rPr>
            <w:noProof/>
            <w:webHidden/>
            <w:sz w:val="22"/>
            <w:szCs w:val="22"/>
            <w:rPrChange w:id="608" w:author="Ignacio Ribera Diaz" w:date="2018-09-13T01:52:00Z">
              <w:rPr>
                <w:noProof/>
                <w:webHidden/>
              </w:rPr>
            </w:rPrChange>
          </w:rPr>
          <w:t>18</w:t>
        </w:r>
        <w:r w:rsidRPr="00E5542C">
          <w:rPr>
            <w:noProof/>
            <w:webHidden/>
            <w:sz w:val="22"/>
            <w:szCs w:val="22"/>
            <w:rPrChange w:id="609" w:author="Ignacio Ribera Diaz" w:date="2018-09-13T01:52:00Z">
              <w:rPr>
                <w:noProof/>
                <w:webHidden/>
              </w:rPr>
            </w:rPrChange>
          </w:rPr>
          <w:fldChar w:fldCharType="end"/>
        </w:r>
        <w:r w:rsidRPr="00E5542C">
          <w:rPr>
            <w:rStyle w:val="Hipervnculo"/>
            <w:noProof/>
            <w:sz w:val="22"/>
            <w:szCs w:val="22"/>
            <w:rPrChange w:id="610" w:author="Ignacio Ribera Diaz" w:date="2018-09-13T01:52:00Z">
              <w:rPr>
                <w:rStyle w:val="Hipervnculo"/>
                <w:noProof/>
              </w:rPr>
            </w:rPrChange>
          </w:rPr>
          <w:fldChar w:fldCharType="end"/>
        </w:r>
      </w:ins>
    </w:p>
    <w:p w14:paraId="3E276454" w14:textId="03542247" w:rsidR="004C3078" w:rsidRPr="00E5542C" w:rsidRDefault="004C3078">
      <w:pPr>
        <w:pStyle w:val="Tabladeilustraciones"/>
        <w:tabs>
          <w:tab w:val="right" w:leader="underscore" w:pos="8494"/>
        </w:tabs>
        <w:rPr>
          <w:ins w:id="611" w:author="Ignacio Ribera Diaz" w:date="2018-09-13T01:35:00Z"/>
          <w:rFonts w:eastAsiaTheme="minorEastAsia" w:cstheme="minorBidi"/>
          <w:i w:val="0"/>
          <w:iCs w:val="0"/>
          <w:noProof/>
          <w:sz w:val="22"/>
          <w:szCs w:val="22"/>
          <w:lang w:eastAsia="es-ES"/>
        </w:rPr>
      </w:pPr>
      <w:ins w:id="612" w:author="Ignacio Ribera Diaz" w:date="2018-09-13T01:35:00Z">
        <w:r w:rsidRPr="00E5542C">
          <w:rPr>
            <w:rStyle w:val="Hipervnculo"/>
            <w:noProof/>
            <w:sz w:val="22"/>
            <w:szCs w:val="22"/>
            <w:rPrChange w:id="613" w:author="Ignacio Ribera Diaz" w:date="2018-09-13T01:52:00Z">
              <w:rPr>
                <w:rStyle w:val="Hipervnculo"/>
                <w:noProof/>
              </w:rPr>
            </w:rPrChange>
          </w:rPr>
          <w:fldChar w:fldCharType="begin"/>
        </w:r>
        <w:r w:rsidRPr="00E5542C">
          <w:rPr>
            <w:rStyle w:val="Hipervnculo"/>
            <w:noProof/>
            <w:sz w:val="22"/>
            <w:szCs w:val="22"/>
            <w:rPrChange w:id="614" w:author="Ignacio Ribera Diaz" w:date="2018-09-13T01:52:00Z">
              <w:rPr>
                <w:rStyle w:val="Hipervnculo"/>
                <w:noProof/>
              </w:rPr>
            </w:rPrChange>
          </w:rPr>
          <w:instrText xml:space="preserve"> </w:instrText>
        </w:r>
        <w:r w:rsidRPr="00E5542C">
          <w:rPr>
            <w:noProof/>
            <w:sz w:val="22"/>
            <w:szCs w:val="22"/>
            <w:rPrChange w:id="615" w:author="Ignacio Ribera Diaz" w:date="2018-09-13T01:52:00Z">
              <w:rPr>
                <w:noProof/>
              </w:rPr>
            </w:rPrChange>
          </w:rPr>
          <w:instrText>HYPERLINK \l "_Toc524565887"</w:instrText>
        </w:r>
        <w:r w:rsidRPr="00E5542C">
          <w:rPr>
            <w:rStyle w:val="Hipervnculo"/>
            <w:noProof/>
            <w:sz w:val="22"/>
            <w:szCs w:val="22"/>
            <w:rPrChange w:id="616" w:author="Ignacio Ribera Diaz" w:date="2018-09-13T01:52:00Z">
              <w:rPr>
                <w:rStyle w:val="Hipervnculo"/>
                <w:noProof/>
              </w:rPr>
            </w:rPrChange>
          </w:rPr>
          <w:instrText xml:space="preserve"> </w:instrText>
        </w:r>
        <w:r w:rsidRPr="00E5542C">
          <w:rPr>
            <w:rStyle w:val="Hipervnculo"/>
            <w:noProof/>
            <w:sz w:val="22"/>
            <w:szCs w:val="22"/>
            <w:rPrChange w:id="617" w:author="Ignacio Ribera Diaz" w:date="2018-09-13T01:52:00Z">
              <w:rPr>
                <w:rStyle w:val="Hipervnculo"/>
                <w:noProof/>
              </w:rPr>
            </w:rPrChange>
          </w:rPr>
          <w:fldChar w:fldCharType="separate"/>
        </w:r>
        <w:r w:rsidRPr="00E5542C">
          <w:rPr>
            <w:rStyle w:val="Hipervnculo"/>
            <w:noProof/>
            <w:sz w:val="22"/>
            <w:szCs w:val="22"/>
            <w:rPrChange w:id="618" w:author="Ignacio Ribera Diaz" w:date="2018-09-13T01:52:00Z">
              <w:rPr>
                <w:rStyle w:val="Hipervnculo"/>
                <w:noProof/>
              </w:rPr>
            </w:rPrChange>
          </w:rPr>
          <w:t xml:space="preserve">Figura 14 Commit y push en </w:t>
        </w:r>
      </w:ins>
      <w:ins w:id="619" w:author="Ignacio Ribera Diaz" w:date="2018-09-13T04:38:00Z">
        <w:r w:rsidR="00CD185C">
          <w:rPr>
            <w:rStyle w:val="Hipervnculo"/>
            <w:noProof/>
            <w:sz w:val="22"/>
            <w:szCs w:val="22"/>
          </w:rPr>
          <w:t>GitHub</w:t>
        </w:r>
      </w:ins>
      <w:ins w:id="620" w:author="Ignacio Ribera Diaz" w:date="2018-09-13T01:35:00Z">
        <w:r w:rsidRPr="00E5542C">
          <w:rPr>
            <w:rStyle w:val="Hipervnculo"/>
            <w:noProof/>
            <w:sz w:val="22"/>
            <w:szCs w:val="22"/>
            <w:rPrChange w:id="621" w:author="Ignacio Ribera Diaz" w:date="2018-09-13T01:52:00Z">
              <w:rPr>
                <w:rStyle w:val="Hipervnculo"/>
                <w:noProof/>
              </w:rPr>
            </w:rPrChange>
          </w:rPr>
          <w:t>. Fuente: propia</w:t>
        </w:r>
        <w:r w:rsidRPr="00E5542C">
          <w:rPr>
            <w:noProof/>
            <w:webHidden/>
            <w:sz w:val="22"/>
            <w:szCs w:val="22"/>
            <w:rPrChange w:id="622" w:author="Ignacio Ribera Diaz" w:date="2018-09-13T01:52:00Z">
              <w:rPr>
                <w:noProof/>
                <w:webHidden/>
              </w:rPr>
            </w:rPrChange>
          </w:rPr>
          <w:tab/>
        </w:r>
        <w:r w:rsidRPr="00E5542C">
          <w:rPr>
            <w:noProof/>
            <w:webHidden/>
            <w:sz w:val="22"/>
            <w:szCs w:val="22"/>
            <w:rPrChange w:id="623" w:author="Ignacio Ribera Diaz" w:date="2018-09-13T01:52:00Z">
              <w:rPr>
                <w:noProof/>
                <w:webHidden/>
              </w:rPr>
            </w:rPrChange>
          </w:rPr>
          <w:fldChar w:fldCharType="begin"/>
        </w:r>
        <w:r w:rsidRPr="00E5542C">
          <w:rPr>
            <w:noProof/>
            <w:webHidden/>
            <w:sz w:val="22"/>
            <w:szCs w:val="22"/>
            <w:rPrChange w:id="624" w:author="Ignacio Ribera Diaz" w:date="2018-09-13T01:52:00Z">
              <w:rPr>
                <w:noProof/>
                <w:webHidden/>
              </w:rPr>
            </w:rPrChange>
          </w:rPr>
          <w:instrText xml:space="preserve"> PAGEREF _Toc524565887 \h </w:instrText>
        </w:r>
      </w:ins>
      <w:r w:rsidRPr="00E5542C">
        <w:rPr>
          <w:noProof/>
          <w:webHidden/>
          <w:sz w:val="22"/>
          <w:szCs w:val="22"/>
          <w:rPrChange w:id="625" w:author="Ignacio Ribera Diaz" w:date="2018-09-13T01:52:00Z">
            <w:rPr>
              <w:noProof/>
              <w:webHidden/>
              <w:sz w:val="22"/>
              <w:szCs w:val="22"/>
            </w:rPr>
          </w:rPrChange>
        </w:rPr>
      </w:r>
      <w:r w:rsidRPr="00E5542C">
        <w:rPr>
          <w:noProof/>
          <w:webHidden/>
          <w:sz w:val="22"/>
          <w:szCs w:val="22"/>
          <w:rPrChange w:id="626" w:author="Ignacio Ribera Diaz" w:date="2018-09-13T01:52:00Z">
            <w:rPr>
              <w:noProof/>
              <w:webHidden/>
            </w:rPr>
          </w:rPrChange>
        </w:rPr>
        <w:fldChar w:fldCharType="separate"/>
      </w:r>
      <w:ins w:id="627" w:author="Ignacio Ribera Diaz" w:date="2018-09-13T01:35:00Z">
        <w:r w:rsidRPr="00E5542C">
          <w:rPr>
            <w:noProof/>
            <w:webHidden/>
            <w:sz w:val="22"/>
            <w:szCs w:val="22"/>
            <w:rPrChange w:id="628" w:author="Ignacio Ribera Diaz" w:date="2018-09-13T01:52:00Z">
              <w:rPr>
                <w:noProof/>
                <w:webHidden/>
              </w:rPr>
            </w:rPrChange>
          </w:rPr>
          <w:t>18</w:t>
        </w:r>
        <w:r w:rsidRPr="00E5542C">
          <w:rPr>
            <w:noProof/>
            <w:webHidden/>
            <w:sz w:val="22"/>
            <w:szCs w:val="22"/>
            <w:rPrChange w:id="629" w:author="Ignacio Ribera Diaz" w:date="2018-09-13T01:52:00Z">
              <w:rPr>
                <w:noProof/>
                <w:webHidden/>
              </w:rPr>
            </w:rPrChange>
          </w:rPr>
          <w:fldChar w:fldCharType="end"/>
        </w:r>
        <w:r w:rsidRPr="00E5542C">
          <w:rPr>
            <w:rStyle w:val="Hipervnculo"/>
            <w:noProof/>
            <w:sz w:val="22"/>
            <w:szCs w:val="22"/>
            <w:rPrChange w:id="630" w:author="Ignacio Ribera Diaz" w:date="2018-09-13T01:52:00Z">
              <w:rPr>
                <w:rStyle w:val="Hipervnculo"/>
                <w:noProof/>
              </w:rPr>
            </w:rPrChange>
          </w:rPr>
          <w:fldChar w:fldCharType="end"/>
        </w:r>
      </w:ins>
    </w:p>
    <w:p w14:paraId="0840BD77" w14:textId="366928DB" w:rsidR="004C3078" w:rsidRPr="00E5542C" w:rsidRDefault="004C3078">
      <w:pPr>
        <w:pStyle w:val="Tabladeilustraciones"/>
        <w:tabs>
          <w:tab w:val="right" w:leader="underscore" w:pos="8494"/>
        </w:tabs>
        <w:rPr>
          <w:ins w:id="631" w:author="Ignacio Ribera Diaz" w:date="2018-09-13T01:35:00Z"/>
          <w:rFonts w:eastAsiaTheme="minorEastAsia" w:cstheme="minorBidi"/>
          <w:i w:val="0"/>
          <w:iCs w:val="0"/>
          <w:noProof/>
          <w:sz w:val="22"/>
          <w:szCs w:val="22"/>
          <w:lang w:eastAsia="es-ES"/>
        </w:rPr>
      </w:pPr>
      <w:ins w:id="632" w:author="Ignacio Ribera Diaz" w:date="2018-09-13T01:35:00Z">
        <w:r w:rsidRPr="00E5542C">
          <w:rPr>
            <w:rStyle w:val="Hipervnculo"/>
            <w:noProof/>
            <w:sz w:val="22"/>
            <w:szCs w:val="22"/>
            <w:rPrChange w:id="633" w:author="Ignacio Ribera Diaz" w:date="2018-09-13T01:52:00Z">
              <w:rPr>
                <w:rStyle w:val="Hipervnculo"/>
                <w:noProof/>
              </w:rPr>
            </w:rPrChange>
          </w:rPr>
          <w:fldChar w:fldCharType="begin"/>
        </w:r>
        <w:r w:rsidRPr="00E5542C">
          <w:rPr>
            <w:rStyle w:val="Hipervnculo"/>
            <w:noProof/>
            <w:sz w:val="22"/>
            <w:szCs w:val="22"/>
            <w:rPrChange w:id="634" w:author="Ignacio Ribera Diaz" w:date="2018-09-13T01:52:00Z">
              <w:rPr>
                <w:rStyle w:val="Hipervnculo"/>
                <w:noProof/>
              </w:rPr>
            </w:rPrChange>
          </w:rPr>
          <w:instrText xml:space="preserve"> </w:instrText>
        </w:r>
        <w:r w:rsidRPr="00E5542C">
          <w:rPr>
            <w:noProof/>
            <w:sz w:val="22"/>
            <w:szCs w:val="22"/>
            <w:rPrChange w:id="635" w:author="Ignacio Ribera Diaz" w:date="2018-09-13T01:52:00Z">
              <w:rPr>
                <w:noProof/>
              </w:rPr>
            </w:rPrChange>
          </w:rPr>
          <w:instrText>HYPERLINK \l "_Toc524565888"</w:instrText>
        </w:r>
        <w:r w:rsidRPr="00E5542C">
          <w:rPr>
            <w:rStyle w:val="Hipervnculo"/>
            <w:noProof/>
            <w:sz w:val="22"/>
            <w:szCs w:val="22"/>
            <w:rPrChange w:id="636" w:author="Ignacio Ribera Diaz" w:date="2018-09-13T01:52:00Z">
              <w:rPr>
                <w:rStyle w:val="Hipervnculo"/>
                <w:noProof/>
              </w:rPr>
            </w:rPrChange>
          </w:rPr>
          <w:instrText xml:space="preserve"> </w:instrText>
        </w:r>
        <w:r w:rsidRPr="00E5542C">
          <w:rPr>
            <w:rStyle w:val="Hipervnculo"/>
            <w:noProof/>
            <w:sz w:val="22"/>
            <w:szCs w:val="22"/>
            <w:rPrChange w:id="637" w:author="Ignacio Ribera Diaz" w:date="2018-09-13T01:52:00Z">
              <w:rPr>
                <w:rStyle w:val="Hipervnculo"/>
                <w:noProof/>
              </w:rPr>
            </w:rPrChange>
          </w:rPr>
          <w:fldChar w:fldCharType="separate"/>
        </w:r>
        <w:r w:rsidRPr="00E5542C">
          <w:rPr>
            <w:rStyle w:val="Hipervnculo"/>
            <w:noProof/>
            <w:sz w:val="22"/>
            <w:szCs w:val="22"/>
            <w:rPrChange w:id="638" w:author="Ignacio Ribera Diaz" w:date="2018-09-13T01:52:00Z">
              <w:rPr>
                <w:rStyle w:val="Hipervnculo"/>
                <w:noProof/>
              </w:rPr>
            </w:rPrChange>
          </w:rPr>
          <w:t>Figura 15 Ejemplo visualización Sublime Text</w:t>
        </w:r>
        <w:r w:rsidRPr="00E5542C">
          <w:rPr>
            <w:noProof/>
            <w:webHidden/>
            <w:sz w:val="22"/>
            <w:szCs w:val="22"/>
            <w:rPrChange w:id="639" w:author="Ignacio Ribera Diaz" w:date="2018-09-13T01:52:00Z">
              <w:rPr>
                <w:noProof/>
                <w:webHidden/>
              </w:rPr>
            </w:rPrChange>
          </w:rPr>
          <w:tab/>
        </w:r>
        <w:r w:rsidRPr="00E5542C">
          <w:rPr>
            <w:noProof/>
            <w:webHidden/>
            <w:sz w:val="22"/>
            <w:szCs w:val="22"/>
            <w:rPrChange w:id="640" w:author="Ignacio Ribera Diaz" w:date="2018-09-13T01:52:00Z">
              <w:rPr>
                <w:noProof/>
                <w:webHidden/>
              </w:rPr>
            </w:rPrChange>
          </w:rPr>
          <w:fldChar w:fldCharType="begin"/>
        </w:r>
        <w:r w:rsidRPr="00E5542C">
          <w:rPr>
            <w:noProof/>
            <w:webHidden/>
            <w:sz w:val="22"/>
            <w:szCs w:val="22"/>
            <w:rPrChange w:id="641" w:author="Ignacio Ribera Diaz" w:date="2018-09-13T01:52:00Z">
              <w:rPr>
                <w:noProof/>
                <w:webHidden/>
              </w:rPr>
            </w:rPrChange>
          </w:rPr>
          <w:instrText xml:space="preserve"> PAGEREF _Toc524565888 \h </w:instrText>
        </w:r>
      </w:ins>
      <w:r w:rsidRPr="00E5542C">
        <w:rPr>
          <w:noProof/>
          <w:webHidden/>
          <w:sz w:val="22"/>
          <w:szCs w:val="22"/>
          <w:rPrChange w:id="642" w:author="Ignacio Ribera Diaz" w:date="2018-09-13T01:52:00Z">
            <w:rPr>
              <w:noProof/>
              <w:webHidden/>
              <w:sz w:val="22"/>
              <w:szCs w:val="22"/>
            </w:rPr>
          </w:rPrChange>
        </w:rPr>
      </w:r>
      <w:r w:rsidRPr="00E5542C">
        <w:rPr>
          <w:noProof/>
          <w:webHidden/>
          <w:sz w:val="22"/>
          <w:szCs w:val="22"/>
          <w:rPrChange w:id="643" w:author="Ignacio Ribera Diaz" w:date="2018-09-13T01:52:00Z">
            <w:rPr>
              <w:noProof/>
              <w:webHidden/>
            </w:rPr>
          </w:rPrChange>
        </w:rPr>
        <w:fldChar w:fldCharType="separate"/>
      </w:r>
      <w:ins w:id="644" w:author="Ignacio Ribera Diaz" w:date="2018-09-13T01:35:00Z">
        <w:r w:rsidRPr="00E5542C">
          <w:rPr>
            <w:noProof/>
            <w:webHidden/>
            <w:sz w:val="22"/>
            <w:szCs w:val="22"/>
            <w:rPrChange w:id="645" w:author="Ignacio Ribera Diaz" w:date="2018-09-13T01:52:00Z">
              <w:rPr>
                <w:noProof/>
                <w:webHidden/>
              </w:rPr>
            </w:rPrChange>
          </w:rPr>
          <w:t>20</w:t>
        </w:r>
        <w:r w:rsidRPr="00E5542C">
          <w:rPr>
            <w:noProof/>
            <w:webHidden/>
            <w:sz w:val="22"/>
            <w:szCs w:val="22"/>
            <w:rPrChange w:id="646" w:author="Ignacio Ribera Diaz" w:date="2018-09-13T01:52:00Z">
              <w:rPr>
                <w:noProof/>
                <w:webHidden/>
              </w:rPr>
            </w:rPrChange>
          </w:rPr>
          <w:fldChar w:fldCharType="end"/>
        </w:r>
        <w:r w:rsidRPr="00E5542C">
          <w:rPr>
            <w:rStyle w:val="Hipervnculo"/>
            <w:noProof/>
            <w:sz w:val="22"/>
            <w:szCs w:val="22"/>
            <w:rPrChange w:id="647" w:author="Ignacio Ribera Diaz" w:date="2018-09-13T01:52:00Z">
              <w:rPr>
                <w:rStyle w:val="Hipervnculo"/>
                <w:noProof/>
              </w:rPr>
            </w:rPrChange>
          </w:rPr>
          <w:fldChar w:fldCharType="end"/>
        </w:r>
      </w:ins>
    </w:p>
    <w:p w14:paraId="36B134A1" w14:textId="26A84B76" w:rsidR="004C3078" w:rsidRPr="00E5542C" w:rsidRDefault="004C3078">
      <w:pPr>
        <w:pStyle w:val="Tabladeilustraciones"/>
        <w:tabs>
          <w:tab w:val="right" w:leader="underscore" w:pos="8494"/>
        </w:tabs>
        <w:rPr>
          <w:ins w:id="648" w:author="Ignacio Ribera Diaz" w:date="2018-09-13T01:35:00Z"/>
          <w:rFonts w:eastAsiaTheme="minorEastAsia" w:cstheme="minorBidi"/>
          <w:i w:val="0"/>
          <w:iCs w:val="0"/>
          <w:noProof/>
          <w:sz w:val="22"/>
          <w:szCs w:val="22"/>
          <w:lang w:eastAsia="es-ES"/>
        </w:rPr>
      </w:pPr>
      <w:ins w:id="649" w:author="Ignacio Ribera Diaz" w:date="2018-09-13T01:35:00Z">
        <w:r w:rsidRPr="00E5542C">
          <w:rPr>
            <w:rStyle w:val="Hipervnculo"/>
            <w:noProof/>
            <w:sz w:val="22"/>
            <w:szCs w:val="22"/>
            <w:rPrChange w:id="650" w:author="Ignacio Ribera Diaz" w:date="2018-09-13T01:52:00Z">
              <w:rPr>
                <w:rStyle w:val="Hipervnculo"/>
                <w:noProof/>
              </w:rPr>
            </w:rPrChange>
          </w:rPr>
          <w:fldChar w:fldCharType="begin"/>
        </w:r>
        <w:r w:rsidRPr="00E5542C">
          <w:rPr>
            <w:rStyle w:val="Hipervnculo"/>
            <w:noProof/>
            <w:sz w:val="22"/>
            <w:szCs w:val="22"/>
            <w:rPrChange w:id="651" w:author="Ignacio Ribera Diaz" w:date="2018-09-13T01:52:00Z">
              <w:rPr>
                <w:rStyle w:val="Hipervnculo"/>
                <w:noProof/>
              </w:rPr>
            </w:rPrChange>
          </w:rPr>
          <w:instrText xml:space="preserve"> </w:instrText>
        </w:r>
        <w:r w:rsidRPr="00E5542C">
          <w:rPr>
            <w:noProof/>
            <w:sz w:val="22"/>
            <w:szCs w:val="22"/>
            <w:rPrChange w:id="652" w:author="Ignacio Ribera Diaz" w:date="2018-09-13T01:52:00Z">
              <w:rPr>
                <w:noProof/>
              </w:rPr>
            </w:rPrChange>
          </w:rPr>
          <w:instrText>HYPERLINK \l "_Toc524565889"</w:instrText>
        </w:r>
        <w:r w:rsidRPr="00E5542C">
          <w:rPr>
            <w:rStyle w:val="Hipervnculo"/>
            <w:noProof/>
            <w:sz w:val="22"/>
            <w:szCs w:val="22"/>
            <w:rPrChange w:id="653" w:author="Ignacio Ribera Diaz" w:date="2018-09-13T01:52:00Z">
              <w:rPr>
                <w:rStyle w:val="Hipervnculo"/>
                <w:noProof/>
              </w:rPr>
            </w:rPrChange>
          </w:rPr>
          <w:instrText xml:space="preserve"> </w:instrText>
        </w:r>
        <w:r w:rsidRPr="00E5542C">
          <w:rPr>
            <w:rStyle w:val="Hipervnculo"/>
            <w:noProof/>
            <w:sz w:val="22"/>
            <w:szCs w:val="22"/>
            <w:rPrChange w:id="654" w:author="Ignacio Ribera Diaz" w:date="2018-09-13T01:52:00Z">
              <w:rPr>
                <w:rStyle w:val="Hipervnculo"/>
                <w:noProof/>
              </w:rPr>
            </w:rPrChange>
          </w:rPr>
          <w:fldChar w:fldCharType="separate"/>
        </w:r>
        <w:r w:rsidRPr="00E5542C">
          <w:rPr>
            <w:rStyle w:val="Hipervnculo"/>
            <w:noProof/>
            <w:sz w:val="22"/>
            <w:szCs w:val="22"/>
            <w:rPrChange w:id="655" w:author="Ignacio Ribera Diaz" w:date="2018-09-13T01:52:00Z">
              <w:rPr>
                <w:rStyle w:val="Hipervnculo"/>
                <w:noProof/>
              </w:rPr>
            </w:rPrChange>
          </w:rPr>
          <w:t>Figura 16 Índice página antigua. Fuente: https://fisionlineuah.wixsite.com/fisionline</w:t>
        </w:r>
        <w:r w:rsidRPr="00E5542C">
          <w:rPr>
            <w:noProof/>
            <w:webHidden/>
            <w:sz w:val="22"/>
            <w:szCs w:val="22"/>
            <w:rPrChange w:id="656" w:author="Ignacio Ribera Diaz" w:date="2018-09-13T01:52:00Z">
              <w:rPr>
                <w:noProof/>
                <w:webHidden/>
              </w:rPr>
            </w:rPrChange>
          </w:rPr>
          <w:tab/>
        </w:r>
        <w:r w:rsidRPr="00E5542C">
          <w:rPr>
            <w:noProof/>
            <w:webHidden/>
            <w:sz w:val="22"/>
            <w:szCs w:val="22"/>
            <w:rPrChange w:id="657" w:author="Ignacio Ribera Diaz" w:date="2018-09-13T01:52:00Z">
              <w:rPr>
                <w:noProof/>
                <w:webHidden/>
              </w:rPr>
            </w:rPrChange>
          </w:rPr>
          <w:fldChar w:fldCharType="begin"/>
        </w:r>
        <w:r w:rsidRPr="00E5542C">
          <w:rPr>
            <w:noProof/>
            <w:webHidden/>
            <w:sz w:val="22"/>
            <w:szCs w:val="22"/>
            <w:rPrChange w:id="658" w:author="Ignacio Ribera Diaz" w:date="2018-09-13T01:52:00Z">
              <w:rPr>
                <w:noProof/>
                <w:webHidden/>
              </w:rPr>
            </w:rPrChange>
          </w:rPr>
          <w:instrText xml:space="preserve"> PAGEREF _Toc524565889 \h </w:instrText>
        </w:r>
      </w:ins>
      <w:r w:rsidRPr="00E5542C">
        <w:rPr>
          <w:noProof/>
          <w:webHidden/>
          <w:sz w:val="22"/>
          <w:szCs w:val="22"/>
          <w:rPrChange w:id="659" w:author="Ignacio Ribera Diaz" w:date="2018-09-13T01:52:00Z">
            <w:rPr>
              <w:noProof/>
              <w:webHidden/>
              <w:sz w:val="22"/>
              <w:szCs w:val="22"/>
            </w:rPr>
          </w:rPrChange>
        </w:rPr>
      </w:r>
      <w:r w:rsidRPr="00E5542C">
        <w:rPr>
          <w:noProof/>
          <w:webHidden/>
          <w:sz w:val="22"/>
          <w:szCs w:val="22"/>
          <w:rPrChange w:id="660" w:author="Ignacio Ribera Diaz" w:date="2018-09-13T01:52:00Z">
            <w:rPr>
              <w:noProof/>
              <w:webHidden/>
            </w:rPr>
          </w:rPrChange>
        </w:rPr>
        <w:fldChar w:fldCharType="separate"/>
      </w:r>
      <w:ins w:id="661" w:author="Ignacio Ribera Diaz" w:date="2018-09-13T01:35:00Z">
        <w:r w:rsidRPr="00E5542C">
          <w:rPr>
            <w:noProof/>
            <w:webHidden/>
            <w:sz w:val="22"/>
            <w:szCs w:val="22"/>
            <w:rPrChange w:id="662" w:author="Ignacio Ribera Diaz" w:date="2018-09-13T01:52:00Z">
              <w:rPr>
                <w:noProof/>
                <w:webHidden/>
              </w:rPr>
            </w:rPrChange>
          </w:rPr>
          <w:t>21</w:t>
        </w:r>
        <w:r w:rsidRPr="00E5542C">
          <w:rPr>
            <w:noProof/>
            <w:webHidden/>
            <w:sz w:val="22"/>
            <w:szCs w:val="22"/>
            <w:rPrChange w:id="663" w:author="Ignacio Ribera Diaz" w:date="2018-09-13T01:52:00Z">
              <w:rPr>
                <w:noProof/>
                <w:webHidden/>
              </w:rPr>
            </w:rPrChange>
          </w:rPr>
          <w:fldChar w:fldCharType="end"/>
        </w:r>
        <w:r w:rsidRPr="00E5542C">
          <w:rPr>
            <w:rStyle w:val="Hipervnculo"/>
            <w:noProof/>
            <w:sz w:val="22"/>
            <w:szCs w:val="22"/>
            <w:rPrChange w:id="664" w:author="Ignacio Ribera Diaz" w:date="2018-09-13T01:52:00Z">
              <w:rPr>
                <w:rStyle w:val="Hipervnculo"/>
                <w:noProof/>
              </w:rPr>
            </w:rPrChange>
          </w:rPr>
          <w:fldChar w:fldCharType="end"/>
        </w:r>
      </w:ins>
    </w:p>
    <w:p w14:paraId="473CD962" w14:textId="77B6D679" w:rsidR="004C3078" w:rsidRPr="00E5542C" w:rsidRDefault="004C3078">
      <w:pPr>
        <w:pStyle w:val="Tabladeilustraciones"/>
        <w:tabs>
          <w:tab w:val="right" w:leader="underscore" w:pos="8494"/>
        </w:tabs>
        <w:rPr>
          <w:ins w:id="665" w:author="Ignacio Ribera Diaz" w:date="2018-09-13T01:35:00Z"/>
          <w:rFonts w:eastAsiaTheme="minorEastAsia" w:cstheme="minorBidi"/>
          <w:i w:val="0"/>
          <w:iCs w:val="0"/>
          <w:noProof/>
          <w:sz w:val="22"/>
          <w:szCs w:val="22"/>
          <w:lang w:eastAsia="es-ES"/>
        </w:rPr>
      </w:pPr>
      <w:ins w:id="666" w:author="Ignacio Ribera Diaz" w:date="2018-09-13T01:35:00Z">
        <w:r w:rsidRPr="00E5542C">
          <w:rPr>
            <w:rStyle w:val="Hipervnculo"/>
            <w:noProof/>
            <w:sz w:val="22"/>
            <w:szCs w:val="22"/>
            <w:rPrChange w:id="667" w:author="Ignacio Ribera Diaz" w:date="2018-09-13T01:52:00Z">
              <w:rPr>
                <w:rStyle w:val="Hipervnculo"/>
                <w:noProof/>
              </w:rPr>
            </w:rPrChange>
          </w:rPr>
          <w:fldChar w:fldCharType="begin"/>
        </w:r>
        <w:r w:rsidRPr="00E5542C">
          <w:rPr>
            <w:rStyle w:val="Hipervnculo"/>
            <w:noProof/>
            <w:sz w:val="22"/>
            <w:szCs w:val="22"/>
            <w:rPrChange w:id="668" w:author="Ignacio Ribera Diaz" w:date="2018-09-13T01:52:00Z">
              <w:rPr>
                <w:rStyle w:val="Hipervnculo"/>
                <w:noProof/>
              </w:rPr>
            </w:rPrChange>
          </w:rPr>
          <w:instrText xml:space="preserve"> </w:instrText>
        </w:r>
        <w:r w:rsidRPr="00E5542C">
          <w:rPr>
            <w:noProof/>
            <w:sz w:val="22"/>
            <w:szCs w:val="22"/>
            <w:rPrChange w:id="669" w:author="Ignacio Ribera Diaz" w:date="2018-09-13T01:52:00Z">
              <w:rPr>
                <w:noProof/>
              </w:rPr>
            </w:rPrChange>
          </w:rPr>
          <w:instrText>HYPERLINK \l "_Toc524565890"</w:instrText>
        </w:r>
        <w:r w:rsidRPr="00E5542C">
          <w:rPr>
            <w:rStyle w:val="Hipervnculo"/>
            <w:noProof/>
            <w:sz w:val="22"/>
            <w:szCs w:val="22"/>
            <w:rPrChange w:id="670" w:author="Ignacio Ribera Diaz" w:date="2018-09-13T01:52:00Z">
              <w:rPr>
                <w:rStyle w:val="Hipervnculo"/>
                <w:noProof/>
              </w:rPr>
            </w:rPrChange>
          </w:rPr>
          <w:instrText xml:space="preserve"> </w:instrText>
        </w:r>
        <w:r w:rsidRPr="00E5542C">
          <w:rPr>
            <w:rStyle w:val="Hipervnculo"/>
            <w:noProof/>
            <w:sz w:val="22"/>
            <w:szCs w:val="22"/>
            <w:rPrChange w:id="671" w:author="Ignacio Ribera Diaz" w:date="2018-09-13T01:52:00Z">
              <w:rPr>
                <w:rStyle w:val="Hipervnculo"/>
                <w:noProof/>
              </w:rPr>
            </w:rPrChange>
          </w:rPr>
          <w:fldChar w:fldCharType="separate"/>
        </w:r>
        <w:r w:rsidRPr="00E5542C">
          <w:rPr>
            <w:rStyle w:val="Hipervnculo"/>
            <w:noProof/>
            <w:sz w:val="22"/>
            <w:szCs w:val="22"/>
            <w:rPrChange w:id="672" w:author="Ignacio Ribera Diaz" w:date="2018-09-13T01:52:00Z">
              <w:rPr>
                <w:rStyle w:val="Hipervnculo"/>
                <w:noProof/>
              </w:rPr>
            </w:rPrChange>
          </w:rPr>
          <w:t>Figura 17 Menú de navegación página antigua</w:t>
        </w:r>
        <w:r w:rsidRPr="00E5542C">
          <w:rPr>
            <w:noProof/>
            <w:webHidden/>
            <w:sz w:val="22"/>
            <w:szCs w:val="22"/>
            <w:rPrChange w:id="673" w:author="Ignacio Ribera Diaz" w:date="2018-09-13T01:52:00Z">
              <w:rPr>
                <w:noProof/>
                <w:webHidden/>
              </w:rPr>
            </w:rPrChange>
          </w:rPr>
          <w:tab/>
        </w:r>
        <w:r w:rsidRPr="00E5542C">
          <w:rPr>
            <w:noProof/>
            <w:webHidden/>
            <w:sz w:val="22"/>
            <w:szCs w:val="22"/>
            <w:rPrChange w:id="674" w:author="Ignacio Ribera Diaz" w:date="2018-09-13T01:52:00Z">
              <w:rPr>
                <w:noProof/>
                <w:webHidden/>
              </w:rPr>
            </w:rPrChange>
          </w:rPr>
          <w:fldChar w:fldCharType="begin"/>
        </w:r>
        <w:r w:rsidRPr="00E5542C">
          <w:rPr>
            <w:noProof/>
            <w:webHidden/>
            <w:sz w:val="22"/>
            <w:szCs w:val="22"/>
            <w:rPrChange w:id="675" w:author="Ignacio Ribera Diaz" w:date="2018-09-13T01:52:00Z">
              <w:rPr>
                <w:noProof/>
                <w:webHidden/>
              </w:rPr>
            </w:rPrChange>
          </w:rPr>
          <w:instrText xml:space="preserve"> PAGEREF _Toc524565890 \h </w:instrText>
        </w:r>
      </w:ins>
      <w:r w:rsidRPr="00E5542C">
        <w:rPr>
          <w:noProof/>
          <w:webHidden/>
          <w:sz w:val="22"/>
          <w:szCs w:val="22"/>
          <w:rPrChange w:id="676" w:author="Ignacio Ribera Diaz" w:date="2018-09-13T01:52:00Z">
            <w:rPr>
              <w:noProof/>
              <w:webHidden/>
              <w:sz w:val="22"/>
              <w:szCs w:val="22"/>
            </w:rPr>
          </w:rPrChange>
        </w:rPr>
      </w:r>
      <w:r w:rsidRPr="00E5542C">
        <w:rPr>
          <w:noProof/>
          <w:webHidden/>
          <w:sz w:val="22"/>
          <w:szCs w:val="22"/>
          <w:rPrChange w:id="677" w:author="Ignacio Ribera Diaz" w:date="2018-09-13T01:52:00Z">
            <w:rPr>
              <w:noProof/>
              <w:webHidden/>
            </w:rPr>
          </w:rPrChange>
        </w:rPr>
        <w:fldChar w:fldCharType="separate"/>
      </w:r>
      <w:ins w:id="678" w:author="Ignacio Ribera Diaz" w:date="2018-09-13T01:35:00Z">
        <w:r w:rsidRPr="00E5542C">
          <w:rPr>
            <w:noProof/>
            <w:webHidden/>
            <w:sz w:val="22"/>
            <w:szCs w:val="22"/>
            <w:rPrChange w:id="679" w:author="Ignacio Ribera Diaz" w:date="2018-09-13T01:52:00Z">
              <w:rPr>
                <w:noProof/>
                <w:webHidden/>
              </w:rPr>
            </w:rPrChange>
          </w:rPr>
          <w:t>22</w:t>
        </w:r>
        <w:r w:rsidRPr="00E5542C">
          <w:rPr>
            <w:noProof/>
            <w:webHidden/>
            <w:sz w:val="22"/>
            <w:szCs w:val="22"/>
            <w:rPrChange w:id="680" w:author="Ignacio Ribera Diaz" w:date="2018-09-13T01:52:00Z">
              <w:rPr>
                <w:noProof/>
                <w:webHidden/>
              </w:rPr>
            </w:rPrChange>
          </w:rPr>
          <w:fldChar w:fldCharType="end"/>
        </w:r>
        <w:r w:rsidRPr="00E5542C">
          <w:rPr>
            <w:rStyle w:val="Hipervnculo"/>
            <w:noProof/>
            <w:sz w:val="22"/>
            <w:szCs w:val="22"/>
            <w:rPrChange w:id="681" w:author="Ignacio Ribera Diaz" w:date="2018-09-13T01:52:00Z">
              <w:rPr>
                <w:rStyle w:val="Hipervnculo"/>
                <w:noProof/>
              </w:rPr>
            </w:rPrChange>
          </w:rPr>
          <w:fldChar w:fldCharType="end"/>
        </w:r>
      </w:ins>
    </w:p>
    <w:p w14:paraId="046C56BA" w14:textId="624BC0AA" w:rsidR="004C3078" w:rsidRPr="00E5542C" w:rsidRDefault="004C3078">
      <w:pPr>
        <w:pStyle w:val="Tabladeilustraciones"/>
        <w:tabs>
          <w:tab w:val="right" w:leader="underscore" w:pos="8494"/>
        </w:tabs>
        <w:rPr>
          <w:ins w:id="682" w:author="Ignacio Ribera Diaz" w:date="2018-09-13T01:35:00Z"/>
          <w:rFonts w:eastAsiaTheme="minorEastAsia" w:cstheme="minorBidi"/>
          <w:i w:val="0"/>
          <w:iCs w:val="0"/>
          <w:noProof/>
          <w:sz w:val="22"/>
          <w:szCs w:val="22"/>
          <w:lang w:eastAsia="es-ES"/>
        </w:rPr>
      </w:pPr>
      <w:ins w:id="683" w:author="Ignacio Ribera Diaz" w:date="2018-09-13T01:35:00Z">
        <w:r w:rsidRPr="00E5542C">
          <w:rPr>
            <w:rStyle w:val="Hipervnculo"/>
            <w:noProof/>
            <w:sz w:val="22"/>
            <w:szCs w:val="22"/>
            <w:rPrChange w:id="684" w:author="Ignacio Ribera Diaz" w:date="2018-09-13T01:52:00Z">
              <w:rPr>
                <w:rStyle w:val="Hipervnculo"/>
                <w:noProof/>
              </w:rPr>
            </w:rPrChange>
          </w:rPr>
          <w:fldChar w:fldCharType="begin"/>
        </w:r>
        <w:r w:rsidRPr="00E5542C">
          <w:rPr>
            <w:rStyle w:val="Hipervnculo"/>
            <w:noProof/>
            <w:sz w:val="22"/>
            <w:szCs w:val="22"/>
            <w:rPrChange w:id="685" w:author="Ignacio Ribera Diaz" w:date="2018-09-13T01:52:00Z">
              <w:rPr>
                <w:rStyle w:val="Hipervnculo"/>
                <w:noProof/>
              </w:rPr>
            </w:rPrChange>
          </w:rPr>
          <w:instrText xml:space="preserve"> </w:instrText>
        </w:r>
        <w:r w:rsidRPr="00E5542C">
          <w:rPr>
            <w:noProof/>
            <w:sz w:val="22"/>
            <w:szCs w:val="22"/>
            <w:rPrChange w:id="686" w:author="Ignacio Ribera Diaz" w:date="2018-09-13T01:52:00Z">
              <w:rPr>
                <w:noProof/>
              </w:rPr>
            </w:rPrChange>
          </w:rPr>
          <w:instrText>HYPERLINK \l "_Toc524565891"</w:instrText>
        </w:r>
        <w:r w:rsidRPr="00E5542C">
          <w:rPr>
            <w:rStyle w:val="Hipervnculo"/>
            <w:noProof/>
            <w:sz w:val="22"/>
            <w:szCs w:val="22"/>
            <w:rPrChange w:id="687" w:author="Ignacio Ribera Diaz" w:date="2018-09-13T01:52:00Z">
              <w:rPr>
                <w:rStyle w:val="Hipervnculo"/>
                <w:noProof/>
              </w:rPr>
            </w:rPrChange>
          </w:rPr>
          <w:instrText xml:space="preserve"> </w:instrText>
        </w:r>
        <w:r w:rsidRPr="00E5542C">
          <w:rPr>
            <w:rStyle w:val="Hipervnculo"/>
            <w:noProof/>
            <w:sz w:val="22"/>
            <w:szCs w:val="22"/>
            <w:rPrChange w:id="688" w:author="Ignacio Ribera Diaz" w:date="2018-09-13T01:52:00Z">
              <w:rPr>
                <w:rStyle w:val="Hipervnculo"/>
                <w:noProof/>
              </w:rPr>
            </w:rPrChange>
          </w:rPr>
          <w:fldChar w:fldCharType="separate"/>
        </w:r>
        <w:r w:rsidRPr="00E5542C">
          <w:rPr>
            <w:rStyle w:val="Hipervnculo"/>
            <w:noProof/>
            <w:sz w:val="22"/>
            <w:szCs w:val="22"/>
            <w:rPrChange w:id="689" w:author="Ignacio Ribera Diaz" w:date="2018-09-13T01:52:00Z">
              <w:rPr>
                <w:rStyle w:val="Hipervnculo"/>
                <w:noProof/>
              </w:rPr>
            </w:rPrChange>
          </w:rPr>
          <w:t>Figura 18 Página principal</w:t>
        </w:r>
        <w:r w:rsidRPr="00E5542C">
          <w:rPr>
            <w:noProof/>
            <w:webHidden/>
            <w:sz w:val="22"/>
            <w:szCs w:val="22"/>
            <w:rPrChange w:id="690" w:author="Ignacio Ribera Diaz" w:date="2018-09-13T01:52:00Z">
              <w:rPr>
                <w:noProof/>
                <w:webHidden/>
              </w:rPr>
            </w:rPrChange>
          </w:rPr>
          <w:tab/>
        </w:r>
        <w:r w:rsidRPr="00E5542C">
          <w:rPr>
            <w:noProof/>
            <w:webHidden/>
            <w:sz w:val="22"/>
            <w:szCs w:val="22"/>
            <w:rPrChange w:id="691" w:author="Ignacio Ribera Diaz" w:date="2018-09-13T01:52:00Z">
              <w:rPr>
                <w:noProof/>
                <w:webHidden/>
              </w:rPr>
            </w:rPrChange>
          </w:rPr>
          <w:fldChar w:fldCharType="begin"/>
        </w:r>
        <w:r w:rsidRPr="00E5542C">
          <w:rPr>
            <w:noProof/>
            <w:webHidden/>
            <w:sz w:val="22"/>
            <w:szCs w:val="22"/>
            <w:rPrChange w:id="692" w:author="Ignacio Ribera Diaz" w:date="2018-09-13T01:52:00Z">
              <w:rPr>
                <w:noProof/>
                <w:webHidden/>
              </w:rPr>
            </w:rPrChange>
          </w:rPr>
          <w:instrText xml:space="preserve"> PAGEREF _Toc524565891 \h </w:instrText>
        </w:r>
      </w:ins>
      <w:r w:rsidRPr="00E5542C">
        <w:rPr>
          <w:noProof/>
          <w:webHidden/>
          <w:sz w:val="22"/>
          <w:szCs w:val="22"/>
          <w:rPrChange w:id="693" w:author="Ignacio Ribera Diaz" w:date="2018-09-13T01:52:00Z">
            <w:rPr>
              <w:noProof/>
              <w:webHidden/>
              <w:sz w:val="22"/>
              <w:szCs w:val="22"/>
            </w:rPr>
          </w:rPrChange>
        </w:rPr>
      </w:r>
      <w:r w:rsidRPr="00E5542C">
        <w:rPr>
          <w:noProof/>
          <w:webHidden/>
          <w:sz w:val="22"/>
          <w:szCs w:val="22"/>
          <w:rPrChange w:id="694" w:author="Ignacio Ribera Diaz" w:date="2018-09-13T01:52:00Z">
            <w:rPr>
              <w:noProof/>
              <w:webHidden/>
            </w:rPr>
          </w:rPrChange>
        </w:rPr>
        <w:fldChar w:fldCharType="separate"/>
      </w:r>
      <w:ins w:id="695" w:author="Ignacio Ribera Diaz" w:date="2018-09-13T01:35:00Z">
        <w:r w:rsidRPr="00E5542C">
          <w:rPr>
            <w:noProof/>
            <w:webHidden/>
            <w:sz w:val="22"/>
            <w:szCs w:val="22"/>
            <w:rPrChange w:id="696" w:author="Ignacio Ribera Diaz" w:date="2018-09-13T01:52:00Z">
              <w:rPr>
                <w:noProof/>
                <w:webHidden/>
              </w:rPr>
            </w:rPrChange>
          </w:rPr>
          <w:t>22</w:t>
        </w:r>
        <w:r w:rsidRPr="00E5542C">
          <w:rPr>
            <w:noProof/>
            <w:webHidden/>
            <w:sz w:val="22"/>
            <w:szCs w:val="22"/>
            <w:rPrChange w:id="697" w:author="Ignacio Ribera Diaz" w:date="2018-09-13T01:52:00Z">
              <w:rPr>
                <w:noProof/>
                <w:webHidden/>
              </w:rPr>
            </w:rPrChange>
          </w:rPr>
          <w:fldChar w:fldCharType="end"/>
        </w:r>
        <w:r w:rsidRPr="00E5542C">
          <w:rPr>
            <w:rStyle w:val="Hipervnculo"/>
            <w:noProof/>
            <w:sz w:val="22"/>
            <w:szCs w:val="22"/>
            <w:rPrChange w:id="698" w:author="Ignacio Ribera Diaz" w:date="2018-09-13T01:52:00Z">
              <w:rPr>
                <w:rStyle w:val="Hipervnculo"/>
                <w:noProof/>
              </w:rPr>
            </w:rPrChange>
          </w:rPr>
          <w:fldChar w:fldCharType="end"/>
        </w:r>
      </w:ins>
    </w:p>
    <w:p w14:paraId="4B47D40B" w14:textId="358E444C" w:rsidR="004C3078" w:rsidRPr="00E5542C" w:rsidRDefault="004C3078">
      <w:pPr>
        <w:pStyle w:val="Tabladeilustraciones"/>
        <w:tabs>
          <w:tab w:val="right" w:leader="underscore" w:pos="8494"/>
        </w:tabs>
        <w:rPr>
          <w:ins w:id="699" w:author="Ignacio Ribera Diaz" w:date="2018-09-13T01:35:00Z"/>
          <w:rFonts w:eastAsiaTheme="minorEastAsia" w:cstheme="minorBidi"/>
          <w:i w:val="0"/>
          <w:iCs w:val="0"/>
          <w:noProof/>
          <w:sz w:val="22"/>
          <w:szCs w:val="22"/>
          <w:lang w:eastAsia="es-ES"/>
        </w:rPr>
      </w:pPr>
      <w:ins w:id="700" w:author="Ignacio Ribera Diaz" w:date="2018-09-13T01:35:00Z">
        <w:r w:rsidRPr="00E5542C">
          <w:rPr>
            <w:rStyle w:val="Hipervnculo"/>
            <w:noProof/>
            <w:sz w:val="22"/>
            <w:szCs w:val="22"/>
            <w:rPrChange w:id="701" w:author="Ignacio Ribera Diaz" w:date="2018-09-13T01:52:00Z">
              <w:rPr>
                <w:rStyle w:val="Hipervnculo"/>
                <w:noProof/>
              </w:rPr>
            </w:rPrChange>
          </w:rPr>
          <w:fldChar w:fldCharType="begin"/>
        </w:r>
        <w:r w:rsidRPr="00E5542C">
          <w:rPr>
            <w:rStyle w:val="Hipervnculo"/>
            <w:noProof/>
            <w:sz w:val="22"/>
            <w:szCs w:val="22"/>
            <w:rPrChange w:id="702" w:author="Ignacio Ribera Diaz" w:date="2018-09-13T01:52:00Z">
              <w:rPr>
                <w:rStyle w:val="Hipervnculo"/>
                <w:noProof/>
              </w:rPr>
            </w:rPrChange>
          </w:rPr>
          <w:instrText xml:space="preserve"> </w:instrText>
        </w:r>
        <w:r w:rsidRPr="00E5542C">
          <w:rPr>
            <w:noProof/>
            <w:sz w:val="22"/>
            <w:szCs w:val="22"/>
            <w:rPrChange w:id="703" w:author="Ignacio Ribera Diaz" w:date="2018-09-13T01:52:00Z">
              <w:rPr>
                <w:noProof/>
              </w:rPr>
            </w:rPrChange>
          </w:rPr>
          <w:instrText>HYPERLINK \l "_Toc524565892"</w:instrText>
        </w:r>
        <w:r w:rsidRPr="00E5542C">
          <w:rPr>
            <w:rStyle w:val="Hipervnculo"/>
            <w:noProof/>
            <w:sz w:val="22"/>
            <w:szCs w:val="22"/>
            <w:rPrChange w:id="704" w:author="Ignacio Ribera Diaz" w:date="2018-09-13T01:52:00Z">
              <w:rPr>
                <w:rStyle w:val="Hipervnculo"/>
                <w:noProof/>
              </w:rPr>
            </w:rPrChange>
          </w:rPr>
          <w:instrText xml:space="preserve"> </w:instrText>
        </w:r>
        <w:r w:rsidRPr="00E5542C">
          <w:rPr>
            <w:rStyle w:val="Hipervnculo"/>
            <w:noProof/>
            <w:sz w:val="22"/>
            <w:szCs w:val="22"/>
            <w:rPrChange w:id="705" w:author="Ignacio Ribera Diaz" w:date="2018-09-13T01:52:00Z">
              <w:rPr>
                <w:rStyle w:val="Hipervnculo"/>
                <w:noProof/>
              </w:rPr>
            </w:rPrChange>
          </w:rPr>
          <w:fldChar w:fldCharType="separate"/>
        </w:r>
        <w:r w:rsidRPr="00E5542C">
          <w:rPr>
            <w:rStyle w:val="Hipervnculo"/>
            <w:noProof/>
            <w:sz w:val="22"/>
            <w:szCs w:val="22"/>
            <w:rPrChange w:id="706" w:author="Ignacio Ribera Diaz" w:date="2018-09-13T01:52:00Z">
              <w:rPr>
                <w:rStyle w:val="Hipervnculo"/>
                <w:noProof/>
              </w:rPr>
            </w:rPrChange>
          </w:rPr>
          <w:t>Figura 19 Página about us</w:t>
        </w:r>
        <w:r w:rsidRPr="00E5542C">
          <w:rPr>
            <w:noProof/>
            <w:webHidden/>
            <w:sz w:val="22"/>
            <w:szCs w:val="22"/>
            <w:rPrChange w:id="707" w:author="Ignacio Ribera Diaz" w:date="2018-09-13T01:52:00Z">
              <w:rPr>
                <w:noProof/>
                <w:webHidden/>
              </w:rPr>
            </w:rPrChange>
          </w:rPr>
          <w:tab/>
        </w:r>
        <w:r w:rsidRPr="00E5542C">
          <w:rPr>
            <w:noProof/>
            <w:webHidden/>
            <w:sz w:val="22"/>
            <w:szCs w:val="22"/>
            <w:rPrChange w:id="708" w:author="Ignacio Ribera Diaz" w:date="2018-09-13T01:52:00Z">
              <w:rPr>
                <w:noProof/>
                <w:webHidden/>
              </w:rPr>
            </w:rPrChange>
          </w:rPr>
          <w:fldChar w:fldCharType="begin"/>
        </w:r>
        <w:r w:rsidRPr="00E5542C">
          <w:rPr>
            <w:noProof/>
            <w:webHidden/>
            <w:sz w:val="22"/>
            <w:szCs w:val="22"/>
            <w:rPrChange w:id="709" w:author="Ignacio Ribera Diaz" w:date="2018-09-13T01:52:00Z">
              <w:rPr>
                <w:noProof/>
                <w:webHidden/>
              </w:rPr>
            </w:rPrChange>
          </w:rPr>
          <w:instrText xml:space="preserve"> PAGEREF _Toc524565892 \h </w:instrText>
        </w:r>
      </w:ins>
      <w:r w:rsidRPr="00E5542C">
        <w:rPr>
          <w:noProof/>
          <w:webHidden/>
          <w:sz w:val="22"/>
          <w:szCs w:val="22"/>
          <w:rPrChange w:id="710" w:author="Ignacio Ribera Diaz" w:date="2018-09-13T01:52:00Z">
            <w:rPr>
              <w:noProof/>
              <w:webHidden/>
              <w:sz w:val="22"/>
              <w:szCs w:val="22"/>
            </w:rPr>
          </w:rPrChange>
        </w:rPr>
      </w:r>
      <w:r w:rsidRPr="00E5542C">
        <w:rPr>
          <w:noProof/>
          <w:webHidden/>
          <w:sz w:val="22"/>
          <w:szCs w:val="22"/>
          <w:rPrChange w:id="711" w:author="Ignacio Ribera Diaz" w:date="2018-09-13T01:52:00Z">
            <w:rPr>
              <w:noProof/>
              <w:webHidden/>
            </w:rPr>
          </w:rPrChange>
        </w:rPr>
        <w:fldChar w:fldCharType="separate"/>
      </w:r>
      <w:ins w:id="712" w:author="Ignacio Ribera Diaz" w:date="2018-09-13T01:35:00Z">
        <w:r w:rsidRPr="00E5542C">
          <w:rPr>
            <w:noProof/>
            <w:webHidden/>
            <w:sz w:val="22"/>
            <w:szCs w:val="22"/>
            <w:rPrChange w:id="713" w:author="Ignacio Ribera Diaz" w:date="2018-09-13T01:52:00Z">
              <w:rPr>
                <w:noProof/>
                <w:webHidden/>
              </w:rPr>
            </w:rPrChange>
          </w:rPr>
          <w:t>23</w:t>
        </w:r>
        <w:r w:rsidRPr="00E5542C">
          <w:rPr>
            <w:noProof/>
            <w:webHidden/>
            <w:sz w:val="22"/>
            <w:szCs w:val="22"/>
            <w:rPrChange w:id="714" w:author="Ignacio Ribera Diaz" w:date="2018-09-13T01:52:00Z">
              <w:rPr>
                <w:noProof/>
                <w:webHidden/>
              </w:rPr>
            </w:rPrChange>
          </w:rPr>
          <w:fldChar w:fldCharType="end"/>
        </w:r>
        <w:r w:rsidRPr="00E5542C">
          <w:rPr>
            <w:rStyle w:val="Hipervnculo"/>
            <w:noProof/>
            <w:sz w:val="22"/>
            <w:szCs w:val="22"/>
            <w:rPrChange w:id="715" w:author="Ignacio Ribera Diaz" w:date="2018-09-13T01:52:00Z">
              <w:rPr>
                <w:rStyle w:val="Hipervnculo"/>
                <w:noProof/>
              </w:rPr>
            </w:rPrChange>
          </w:rPr>
          <w:fldChar w:fldCharType="end"/>
        </w:r>
      </w:ins>
    </w:p>
    <w:p w14:paraId="1D9E85DC" w14:textId="21602FFA" w:rsidR="004C3078" w:rsidRPr="00E5542C" w:rsidRDefault="004C3078">
      <w:pPr>
        <w:pStyle w:val="Tabladeilustraciones"/>
        <w:tabs>
          <w:tab w:val="right" w:leader="underscore" w:pos="8494"/>
        </w:tabs>
        <w:rPr>
          <w:ins w:id="716" w:author="Ignacio Ribera Diaz" w:date="2018-09-13T01:35:00Z"/>
          <w:rFonts w:eastAsiaTheme="minorEastAsia" w:cstheme="minorBidi"/>
          <w:i w:val="0"/>
          <w:iCs w:val="0"/>
          <w:noProof/>
          <w:sz w:val="22"/>
          <w:szCs w:val="22"/>
          <w:lang w:eastAsia="es-ES"/>
        </w:rPr>
      </w:pPr>
      <w:ins w:id="717" w:author="Ignacio Ribera Diaz" w:date="2018-09-13T01:35:00Z">
        <w:r w:rsidRPr="00E5542C">
          <w:rPr>
            <w:rStyle w:val="Hipervnculo"/>
            <w:noProof/>
            <w:sz w:val="22"/>
            <w:szCs w:val="22"/>
            <w:rPrChange w:id="718" w:author="Ignacio Ribera Diaz" w:date="2018-09-13T01:52:00Z">
              <w:rPr>
                <w:rStyle w:val="Hipervnculo"/>
                <w:noProof/>
              </w:rPr>
            </w:rPrChange>
          </w:rPr>
          <w:fldChar w:fldCharType="begin"/>
        </w:r>
        <w:r w:rsidRPr="00E5542C">
          <w:rPr>
            <w:rStyle w:val="Hipervnculo"/>
            <w:noProof/>
            <w:sz w:val="22"/>
            <w:szCs w:val="22"/>
            <w:rPrChange w:id="719" w:author="Ignacio Ribera Diaz" w:date="2018-09-13T01:52:00Z">
              <w:rPr>
                <w:rStyle w:val="Hipervnculo"/>
                <w:noProof/>
              </w:rPr>
            </w:rPrChange>
          </w:rPr>
          <w:instrText xml:space="preserve"> </w:instrText>
        </w:r>
        <w:r w:rsidRPr="00E5542C">
          <w:rPr>
            <w:noProof/>
            <w:sz w:val="22"/>
            <w:szCs w:val="22"/>
            <w:rPrChange w:id="720" w:author="Ignacio Ribera Diaz" w:date="2018-09-13T01:52:00Z">
              <w:rPr>
                <w:noProof/>
              </w:rPr>
            </w:rPrChange>
          </w:rPr>
          <w:instrText>HYPERLINK \l "_Toc524565893"</w:instrText>
        </w:r>
        <w:r w:rsidRPr="00E5542C">
          <w:rPr>
            <w:rStyle w:val="Hipervnculo"/>
            <w:noProof/>
            <w:sz w:val="22"/>
            <w:szCs w:val="22"/>
            <w:rPrChange w:id="721" w:author="Ignacio Ribera Diaz" w:date="2018-09-13T01:52:00Z">
              <w:rPr>
                <w:rStyle w:val="Hipervnculo"/>
                <w:noProof/>
              </w:rPr>
            </w:rPrChange>
          </w:rPr>
          <w:instrText xml:space="preserve"> </w:instrText>
        </w:r>
        <w:r w:rsidRPr="00E5542C">
          <w:rPr>
            <w:rStyle w:val="Hipervnculo"/>
            <w:noProof/>
            <w:sz w:val="22"/>
            <w:szCs w:val="22"/>
            <w:rPrChange w:id="722" w:author="Ignacio Ribera Diaz" w:date="2018-09-13T01:52:00Z">
              <w:rPr>
                <w:rStyle w:val="Hipervnculo"/>
                <w:noProof/>
              </w:rPr>
            </w:rPrChange>
          </w:rPr>
          <w:fldChar w:fldCharType="separate"/>
        </w:r>
        <w:r w:rsidRPr="00E5542C">
          <w:rPr>
            <w:rStyle w:val="Hipervnculo"/>
            <w:noProof/>
            <w:sz w:val="22"/>
            <w:szCs w:val="22"/>
            <w:rPrChange w:id="723" w:author="Ignacio Ribera Diaz" w:date="2018-09-13T01:52:00Z">
              <w:rPr>
                <w:rStyle w:val="Hipervnculo"/>
                <w:noProof/>
              </w:rPr>
            </w:rPrChange>
          </w:rPr>
          <w:t>Figura 20 Menú de navegación</w:t>
        </w:r>
        <w:r w:rsidRPr="00E5542C">
          <w:rPr>
            <w:noProof/>
            <w:webHidden/>
            <w:sz w:val="22"/>
            <w:szCs w:val="22"/>
            <w:rPrChange w:id="724" w:author="Ignacio Ribera Diaz" w:date="2018-09-13T01:52:00Z">
              <w:rPr>
                <w:noProof/>
                <w:webHidden/>
              </w:rPr>
            </w:rPrChange>
          </w:rPr>
          <w:tab/>
        </w:r>
        <w:r w:rsidRPr="00E5542C">
          <w:rPr>
            <w:noProof/>
            <w:webHidden/>
            <w:sz w:val="22"/>
            <w:szCs w:val="22"/>
            <w:rPrChange w:id="725" w:author="Ignacio Ribera Diaz" w:date="2018-09-13T01:52:00Z">
              <w:rPr>
                <w:noProof/>
                <w:webHidden/>
              </w:rPr>
            </w:rPrChange>
          </w:rPr>
          <w:fldChar w:fldCharType="begin"/>
        </w:r>
        <w:r w:rsidRPr="00E5542C">
          <w:rPr>
            <w:noProof/>
            <w:webHidden/>
            <w:sz w:val="22"/>
            <w:szCs w:val="22"/>
            <w:rPrChange w:id="726" w:author="Ignacio Ribera Diaz" w:date="2018-09-13T01:52:00Z">
              <w:rPr>
                <w:noProof/>
                <w:webHidden/>
              </w:rPr>
            </w:rPrChange>
          </w:rPr>
          <w:instrText xml:space="preserve"> PAGEREF _Toc524565893 \h </w:instrText>
        </w:r>
      </w:ins>
      <w:r w:rsidRPr="00E5542C">
        <w:rPr>
          <w:noProof/>
          <w:webHidden/>
          <w:sz w:val="22"/>
          <w:szCs w:val="22"/>
          <w:rPrChange w:id="727" w:author="Ignacio Ribera Diaz" w:date="2018-09-13T01:52:00Z">
            <w:rPr>
              <w:noProof/>
              <w:webHidden/>
              <w:sz w:val="22"/>
              <w:szCs w:val="22"/>
            </w:rPr>
          </w:rPrChange>
        </w:rPr>
      </w:r>
      <w:r w:rsidRPr="00E5542C">
        <w:rPr>
          <w:noProof/>
          <w:webHidden/>
          <w:sz w:val="22"/>
          <w:szCs w:val="22"/>
          <w:rPrChange w:id="728" w:author="Ignacio Ribera Diaz" w:date="2018-09-13T01:52:00Z">
            <w:rPr>
              <w:noProof/>
              <w:webHidden/>
            </w:rPr>
          </w:rPrChange>
        </w:rPr>
        <w:fldChar w:fldCharType="separate"/>
      </w:r>
      <w:ins w:id="729" w:author="Ignacio Ribera Diaz" w:date="2018-09-13T01:35:00Z">
        <w:r w:rsidRPr="00E5542C">
          <w:rPr>
            <w:noProof/>
            <w:webHidden/>
            <w:sz w:val="22"/>
            <w:szCs w:val="22"/>
            <w:rPrChange w:id="730" w:author="Ignacio Ribera Diaz" w:date="2018-09-13T01:52:00Z">
              <w:rPr>
                <w:noProof/>
                <w:webHidden/>
              </w:rPr>
            </w:rPrChange>
          </w:rPr>
          <w:t>23</w:t>
        </w:r>
        <w:r w:rsidRPr="00E5542C">
          <w:rPr>
            <w:noProof/>
            <w:webHidden/>
            <w:sz w:val="22"/>
            <w:szCs w:val="22"/>
            <w:rPrChange w:id="731" w:author="Ignacio Ribera Diaz" w:date="2018-09-13T01:52:00Z">
              <w:rPr>
                <w:noProof/>
                <w:webHidden/>
              </w:rPr>
            </w:rPrChange>
          </w:rPr>
          <w:fldChar w:fldCharType="end"/>
        </w:r>
        <w:r w:rsidRPr="00E5542C">
          <w:rPr>
            <w:rStyle w:val="Hipervnculo"/>
            <w:noProof/>
            <w:sz w:val="22"/>
            <w:szCs w:val="22"/>
            <w:rPrChange w:id="732" w:author="Ignacio Ribera Diaz" w:date="2018-09-13T01:52:00Z">
              <w:rPr>
                <w:rStyle w:val="Hipervnculo"/>
                <w:noProof/>
              </w:rPr>
            </w:rPrChange>
          </w:rPr>
          <w:fldChar w:fldCharType="end"/>
        </w:r>
      </w:ins>
    </w:p>
    <w:p w14:paraId="658216EC" w14:textId="4CE7C3C4" w:rsidR="004C3078" w:rsidRPr="00E5542C" w:rsidRDefault="004C3078">
      <w:pPr>
        <w:pStyle w:val="Tabladeilustraciones"/>
        <w:tabs>
          <w:tab w:val="right" w:leader="underscore" w:pos="8494"/>
        </w:tabs>
        <w:rPr>
          <w:ins w:id="733" w:author="Ignacio Ribera Diaz" w:date="2018-09-13T01:35:00Z"/>
          <w:rFonts w:eastAsiaTheme="minorEastAsia" w:cstheme="minorBidi"/>
          <w:i w:val="0"/>
          <w:iCs w:val="0"/>
          <w:noProof/>
          <w:sz w:val="22"/>
          <w:szCs w:val="22"/>
          <w:lang w:eastAsia="es-ES"/>
        </w:rPr>
      </w:pPr>
      <w:ins w:id="734" w:author="Ignacio Ribera Diaz" w:date="2018-09-13T01:35:00Z">
        <w:r w:rsidRPr="00E5542C">
          <w:rPr>
            <w:rStyle w:val="Hipervnculo"/>
            <w:noProof/>
            <w:sz w:val="22"/>
            <w:szCs w:val="22"/>
            <w:rPrChange w:id="735" w:author="Ignacio Ribera Diaz" w:date="2018-09-13T01:52:00Z">
              <w:rPr>
                <w:rStyle w:val="Hipervnculo"/>
                <w:noProof/>
              </w:rPr>
            </w:rPrChange>
          </w:rPr>
          <w:fldChar w:fldCharType="begin"/>
        </w:r>
        <w:r w:rsidRPr="00E5542C">
          <w:rPr>
            <w:rStyle w:val="Hipervnculo"/>
            <w:noProof/>
            <w:sz w:val="22"/>
            <w:szCs w:val="22"/>
            <w:rPrChange w:id="736" w:author="Ignacio Ribera Diaz" w:date="2018-09-13T01:52:00Z">
              <w:rPr>
                <w:rStyle w:val="Hipervnculo"/>
                <w:noProof/>
              </w:rPr>
            </w:rPrChange>
          </w:rPr>
          <w:instrText xml:space="preserve"> </w:instrText>
        </w:r>
        <w:r w:rsidRPr="00E5542C">
          <w:rPr>
            <w:noProof/>
            <w:sz w:val="22"/>
            <w:szCs w:val="22"/>
            <w:rPrChange w:id="737" w:author="Ignacio Ribera Diaz" w:date="2018-09-13T01:52:00Z">
              <w:rPr>
                <w:noProof/>
              </w:rPr>
            </w:rPrChange>
          </w:rPr>
          <w:instrText>HYPERLINK \l "_Toc524565894"</w:instrText>
        </w:r>
        <w:r w:rsidRPr="00E5542C">
          <w:rPr>
            <w:rStyle w:val="Hipervnculo"/>
            <w:noProof/>
            <w:sz w:val="22"/>
            <w:szCs w:val="22"/>
            <w:rPrChange w:id="738" w:author="Ignacio Ribera Diaz" w:date="2018-09-13T01:52:00Z">
              <w:rPr>
                <w:rStyle w:val="Hipervnculo"/>
                <w:noProof/>
              </w:rPr>
            </w:rPrChange>
          </w:rPr>
          <w:instrText xml:space="preserve"> </w:instrText>
        </w:r>
        <w:r w:rsidRPr="00E5542C">
          <w:rPr>
            <w:rStyle w:val="Hipervnculo"/>
            <w:noProof/>
            <w:sz w:val="22"/>
            <w:szCs w:val="22"/>
            <w:rPrChange w:id="739" w:author="Ignacio Ribera Diaz" w:date="2018-09-13T01:52:00Z">
              <w:rPr>
                <w:rStyle w:val="Hipervnculo"/>
                <w:noProof/>
              </w:rPr>
            </w:rPrChange>
          </w:rPr>
          <w:fldChar w:fldCharType="separate"/>
        </w:r>
        <w:r w:rsidRPr="00E5542C">
          <w:rPr>
            <w:rStyle w:val="Hipervnculo"/>
            <w:noProof/>
            <w:sz w:val="22"/>
            <w:szCs w:val="22"/>
            <w:rPrChange w:id="740" w:author="Ignacio Ribera Diaz" w:date="2018-09-13T01:52:00Z">
              <w:rPr>
                <w:rStyle w:val="Hipervnculo"/>
                <w:noProof/>
              </w:rPr>
            </w:rPrChange>
          </w:rPr>
          <w:t>Figura 21 Menú recursos online</w:t>
        </w:r>
        <w:r w:rsidRPr="00E5542C">
          <w:rPr>
            <w:noProof/>
            <w:webHidden/>
            <w:sz w:val="22"/>
            <w:szCs w:val="22"/>
            <w:rPrChange w:id="741" w:author="Ignacio Ribera Diaz" w:date="2018-09-13T01:52:00Z">
              <w:rPr>
                <w:noProof/>
                <w:webHidden/>
              </w:rPr>
            </w:rPrChange>
          </w:rPr>
          <w:tab/>
        </w:r>
        <w:r w:rsidRPr="00E5542C">
          <w:rPr>
            <w:noProof/>
            <w:webHidden/>
            <w:sz w:val="22"/>
            <w:szCs w:val="22"/>
            <w:rPrChange w:id="742" w:author="Ignacio Ribera Diaz" w:date="2018-09-13T01:52:00Z">
              <w:rPr>
                <w:noProof/>
                <w:webHidden/>
              </w:rPr>
            </w:rPrChange>
          </w:rPr>
          <w:fldChar w:fldCharType="begin"/>
        </w:r>
        <w:r w:rsidRPr="00E5542C">
          <w:rPr>
            <w:noProof/>
            <w:webHidden/>
            <w:sz w:val="22"/>
            <w:szCs w:val="22"/>
            <w:rPrChange w:id="743" w:author="Ignacio Ribera Diaz" w:date="2018-09-13T01:52:00Z">
              <w:rPr>
                <w:noProof/>
                <w:webHidden/>
              </w:rPr>
            </w:rPrChange>
          </w:rPr>
          <w:instrText xml:space="preserve"> PAGEREF _Toc524565894 \h </w:instrText>
        </w:r>
      </w:ins>
      <w:r w:rsidRPr="00E5542C">
        <w:rPr>
          <w:noProof/>
          <w:webHidden/>
          <w:sz w:val="22"/>
          <w:szCs w:val="22"/>
          <w:rPrChange w:id="744" w:author="Ignacio Ribera Diaz" w:date="2018-09-13T01:52:00Z">
            <w:rPr>
              <w:noProof/>
              <w:webHidden/>
              <w:sz w:val="22"/>
              <w:szCs w:val="22"/>
            </w:rPr>
          </w:rPrChange>
        </w:rPr>
      </w:r>
      <w:r w:rsidRPr="00E5542C">
        <w:rPr>
          <w:noProof/>
          <w:webHidden/>
          <w:sz w:val="22"/>
          <w:szCs w:val="22"/>
          <w:rPrChange w:id="745" w:author="Ignacio Ribera Diaz" w:date="2018-09-13T01:52:00Z">
            <w:rPr>
              <w:noProof/>
              <w:webHidden/>
            </w:rPr>
          </w:rPrChange>
        </w:rPr>
        <w:fldChar w:fldCharType="separate"/>
      </w:r>
      <w:ins w:id="746" w:author="Ignacio Ribera Diaz" w:date="2018-09-13T01:35:00Z">
        <w:r w:rsidRPr="00E5542C">
          <w:rPr>
            <w:noProof/>
            <w:webHidden/>
            <w:sz w:val="22"/>
            <w:szCs w:val="22"/>
            <w:rPrChange w:id="747" w:author="Ignacio Ribera Diaz" w:date="2018-09-13T01:52:00Z">
              <w:rPr>
                <w:noProof/>
                <w:webHidden/>
              </w:rPr>
            </w:rPrChange>
          </w:rPr>
          <w:t>24</w:t>
        </w:r>
        <w:r w:rsidRPr="00E5542C">
          <w:rPr>
            <w:noProof/>
            <w:webHidden/>
            <w:sz w:val="22"/>
            <w:szCs w:val="22"/>
            <w:rPrChange w:id="748" w:author="Ignacio Ribera Diaz" w:date="2018-09-13T01:52:00Z">
              <w:rPr>
                <w:noProof/>
                <w:webHidden/>
              </w:rPr>
            </w:rPrChange>
          </w:rPr>
          <w:fldChar w:fldCharType="end"/>
        </w:r>
        <w:r w:rsidRPr="00E5542C">
          <w:rPr>
            <w:rStyle w:val="Hipervnculo"/>
            <w:noProof/>
            <w:sz w:val="22"/>
            <w:szCs w:val="22"/>
            <w:rPrChange w:id="749" w:author="Ignacio Ribera Diaz" w:date="2018-09-13T01:52:00Z">
              <w:rPr>
                <w:rStyle w:val="Hipervnculo"/>
                <w:noProof/>
              </w:rPr>
            </w:rPrChange>
          </w:rPr>
          <w:fldChar w:fldCharType="end"/>
        </w:r>
      </w:ins>
    </w:p>
    <w:p w14:paraId="4AB638F2" w14:textId="04BDC01A" w:rsidR="004C3078" w:rsidRPr="00E5542C" w:rsidRDefault="004C3078">
      <w:pPr>
        <w:pStyle w:val="Tabladeilustraciones"/>
        <w:tabs>
          <w:tab w:val="right" w:leader="underscore" w:pos="8494"/>
        </w:tabs>
        <w:rPr>
          <w:ins w:id="750" w:author="Ignacio Ribera Diaz" w:date="2018-09-13T01:35:00Z"/>
          <w:rFonts w:eastAsiaTheme="minorEastAsia" w:cstheme="minorBidi"/>
          <w:i w:val="0"/>
          <w:iCs w:val="0"/>
          <w:noProof/>
          <w:sz w:val="22"/>
          <w:szCs w:val="22"/>
          <w:lang w:eastAsia="es-ES"/>
        </w:rPr>
      </w:pPr>
      <w:ins w:id="751" w:author="Ignacio Ribera Diaz" w:date="2018-09-13T01:35:00Z">
        <w:r w:rsidRPr="00E5542C">
          <w:rPr>
            <w:rStyle w:val="Hipervnculo"/>
            <w:noProof/>
            <w:sz w:val="22"/>
            <w:szCs w:val="22"/>
            <w:rPrChange w:id="752" w:author="Ignacio Ribera Diaz" w:date="2018-09-13T01:52:00Z">
              <w:rPr>
                <w:rStyle w:val="Hipervnculo"/>
                <w:noProof/>
              </w:rPr>
            </w:rPrChange>
          </w:rPr>
          <w:fldChar w:fldCharType="begin"/>
        </w:r>
        <w:r w:rsidRPr="00E5542C">
          <w:rPr>
            <w:rStyle w:val="Hipervnculo"/>
            <w:noProof/>
            <w:sz w:val="22"/>
            <w:szCs w:val="22"/>
            <w:rPrChange w:id="753" w:author="Ignacio Ribera Diaz" w:date="2018-09-13T01:52:00Z">
              <w:rPr>
                <w:rStyle w:val="Hipervnculo"/>
                <w:noProof/>
              </w:rPr>
            </w:rPrChange>
          </w:rPr>
          <w:instrText xml:space="preserve"> </w:instrText>
        </w:r>
        <w:r w:rsidRPr="00E5542C">
          <w:rPr>
            <w:noProof/>
            <w:sz w:val="22"/>
            <w:szCs w:val="22"/>
            <w:rPrChange w:id="754" w:author="Ignacio Ribera Diaz" w:date="2018-09-13T01:52:00Z">
              <w:rPr>
                <w:noProof/>
              </w:rPr>
            </w:rPrChange>
          </w:rPr>
          <w:instrText>HYPERLINK \l "_Toc524565895"</w:instrText>
        </w:r>
        <w:r w:rsidRPr="00E5542C">
          <w:rPr>
            <w:rStyle w:val="Hipervnculo"/>
            <w:noProof/>
            <w:sz w:val="22"/>
            <w:szCs w:val="22"/>
            <w:rPrChange w:id="755" w:author="Ignacio Ribera Diaz" w:date="2018-09-13T01:52:00Z">
              <w:rPr>
                <w:rStyle w:val="Hipervnculo"/>
                <w:noProof/>
              </w:rPr>
            </w:rPrChange>
          </w:rPr>
          <w:instrText xml:space="preserve"> </w:instrText>
        </w:r>
        <w:r w:rsidRPr="00E5542C">
          <w:rPr>
            <w:rStyle w:val="Hipervnculo"/>
            <w:noProof/>
            <w:sz w:val="22"/>
            <w:szCs w:val="22"/>
            <w:rPrChange w:id="756" w:author="Ignacio Ribera Diaz" w:date="2018-09-13T01:52:00Z">
              <w:rPr>
                <w:rStyle w:val="Hipervnculo"/>
                <w:noProof/>
              </w:rPr>
            </w:rPrChange>
          </w:rPr>
          <w:fldChar w:fldCharType="separate"/>
        </w:r>
        <w:r w:rsidRPr="00E5542C">
          <w:rPr>
            <w:rStyle w:val="Hipervnculo"/>
            <w:noProof/>
            <w:sz w:val="22"/>
            <w:szCs w:val="22"/>
            <w:rPrChange w:id="757" w:author="Ignacio Ribera Diaz" w:date="2018-09-13T01:52:00Z">
              <w:rPr>
                <w:rStyle w:val="Hipervnculo"/>
                <w:noProof/>
              </w:rPr>
            </w:rPrChange>
          </w:rPr>
          <w:t>Figura 22 Actividad eléctrica del corazón, página antigua</w:t>
        </w:r>
        <w:r w:rsidRPr="00E5542C">
          <w:rPr>
            <w:noProof/>
            <w:webHidden/>
            <w:sz w:val="22"/>
            <w:szCs w:val="22"/>
            <w:rPrChange w:id="758" w:author="Ignacio Ribera Diaz" w:date="2018-09-13T01:52:00Z">
              <w:rPr>
                <w:noProof/>
                <w:webHidden/>
              </w:rPr>
            </w:rPrChange>
          </w:rPr>
          <w:tab/>
        </w:r>
        <w:r w:rsidRPr="00E5542C">
          <w:rPr>
            <w:noProof/>
            <w:webHidden/>
            <w:sz w:val="22"/>
            <w:szCs w:val="22"/>
            <w:rPrChange w:id="759" w:author="Ignacio Ribera Diaz" w:date="2018-09-13T01:52:00Z">
              <w:rPr>
                <w:noProof/>
                <w:webHidden/>
              </w:rPr>
            </w:rPrChange>
          </w:rPr>
          <w:fldChar w:fldCharType="begin"/>
        </w:r>
        <w:r w:rsidRPr="00E5542C">
          <w:rPr>
            <w:noProof/>
            <w:webHidden/>
            <w:sz w:val="22"/>
            <w:szCs w:val="22"/>
            <w:rPrChange w:id="760" w:author="Ignacio Ribera Diaz" w:date="2018-09-13T01:52:00Z">
              <w:rPr>
                <w:noProof/>
                <w:webHidden/>
              </w:rPr>
            </w:rPrChange>
          </w:rPr>
          <w:instrText xml:space="preserve"> PAGEREF _Toc524565895 \h </w:instrText>
        </w:r>
      </w:ins>
      <w:r w:rsidRPr="00E5542C">
        <w:rPr>
          <w:noProof/>
          <w:webHidden/>
          <w:sz w:val="22"/>
          <w:szCs w:val="22"/>
          <w:rPrChange w:id="761" w:author="Ignacio Ribera Diaz" w:date="2018-09-13T01:52:00Z">
            <w:rPr>
              <w:noProof/>
              <w:webHidden/>
              <w:sz w:val="22"/>
              <w:szCs w:val="22"/>
            </w:rPr>
          </w:rPrChange>
        </w:rPr>
      </w:r>
      <w:r w:rsidRPr="00E5542C">
        <w:rPr>
          <w:noProof/>
          <w:webHidden/>
          <w:sz w:val="22"/>
          <w:szCs w:val="22"/>
          <w:rPrChange w:id="762" w:author="Ignacio Ribera Diaz" w:date="2018-09-13T01:52:00Z">
            <w:rPr>
              <w:noProof/>
              <w:webHidden/>
            </w:rPr>
          </w:rPrChange>
        </w:rPr>
        <w:fldChar w:fldCharType="separate"/>
      </w:r>
      <w:ins w:id="763" w:author="Ignacio Ribera Diaz" w:date="2018-09-13T01:35:00Z">
        <w:r w:rsidRPr="00E5542C">
          <w:rPr>
            <w:noProof/>
            <w:webHidden/>
            <w:sz w:val="22"/>
            <w:szCs w:val="22"/>
            <w:rPrChange w:id="764" w:author="Ignacio Ribera Diaz" w:date="2018-09-13T01:52:00Z">
              <w:rPr>
                <w:noProof/>
                <w:webHidden/>
              </w:rPr>
            </w:rPrChange>
          </w:rPr>
          <w:t>24</w:t>
        </w:r>
        <w:r w:rsidRPr="00E5542C">
          <w:rPr>
            <w:noProof/>
            <w:webHidden/>
            <w:sz w:val="22"/>
            <w:szCs w:val="22"/>
            <w:rPrChange w:id="765" w:author="Ignacio Ribera Diaz" w:date="2018-09-13T01:52:00Z">
              <w:rPr>
                <w:noProof/>
                <w:webHidden/>
              </w:rPr>
            </w:rPrChange>
          </w:rPr>
          <w:fldChar w:fldCharType="end"/>
        </w:r>
        <w:r w:rsidRPr="00E5542C">
          <w:rPr>
            <w:rStyle w:val="Hipervnculo"/>
            <w:noProof/>
            <w:sz w:val="22"/>
            <w:szCs w:val="22"/>
            <w:rPrChange w:id="766" w:author="Ignacio Ribera Diaz" w:date="2018-09-13T01:52:00Z">
              <w:rPr>
                <w:rStyle w:val="Hipervnculo"/>
                <w:noProof/>
              </w:rPr>
            </w:rPrChange>
          </w:rPr>
          <w:fldChar w:fldCharType="end"/>
        </w:r>
      </w:ins>
    </w:p>
    <w:p w14:paraId="4BB37441" w14:textId="693ECB39" w:rsidR="004C3078" w:rsidRPr="00E5542C" w:rsidRDefault="004C3078">
      <w:pPr>
        <w:pStyle w:val="Tabladeilustraciones"/>
        <w:tabs>
          <w:tab w:val="right" w:leader="underscore" w:pos="8494"/>
        </w:tabs>
        <w:rPr>
          <w:ins w:id="767" w:author="Ignacio Ribera Diaz" w:date="2018-09-13T01:35:00Z"/>
          <w:rFonts w:eastAsiaTheme="minorEastAsia" w:cstheme="minorBidi"/>
          <w:i w:val="0"/>
          <w:iCs w:val="0"/>
          <w:noProof/>
          <w:sz w:val="22"/>
          <w:szCs w:val="22"/>
          <w:lang w:eastAsia="es-ES"/>
        </w:rPr>
      </w:pPr>
      <w:ins w:id="768" w:author="Ignacio Ribera Diaz" w:date="2018-09-13T01:35:00Z">
        <w:r w:rsidRPr="00E5542C">
          <w:rPr>
            <w:rStyle w:val="Hipervnculo"/>
            <w:noProof/>
            <w:sz w:val="22"/>
            <w:szCs w:val="22"/>
            <w:rPrChange w:id="769" w:author="Ignacio Ribera Diaz" w:date="2018-09-13T01:52:00Z">
              <w:rPr>
                <w:rStyle w:val="Hipervnculo"/>
                <w:noProof/>
              </w:rPr>
            </w:rPrChange>
          </w:rPr>
          <w:fldChar w:fldCharType="begin"/>
        </w:r>
        <w:r w:rsidRPr="00E5542C">
          <w:rPr>
            <w:rStyle w:val="Hipervnculo"/>
            <w:noProof/>
            <w:sz w:val="22"/>
            <w:szCs w:val="22"/>
            <w:rPrChange w:id="770" w:author="Ignacio Ribera Diaz" w:date="2018-09-13T01:52:00Z">
              <w:rPr>
                <w:rStyle w:val="Hipervnculo"/>
                <w:noProof/>
              </w:rPr>
            </w:rPrChange>
          </w:rPr>
          <w:instrText xml:space="preserve"> </w:instrText>
        </w:r>
        <w:r w:rsidRPr="00E5542C">
          <w:rPr>
            <w:noProof/>
            <w:sz w:val="22"/>
            <w:szCs w:val="22"/>
            <w:rPrChange w:id="771" w:author="Ignacio Ribera Diaz" w:date="2018-09-13T01:52:00Z">
              <w:rPr>
                <w:noProof/>
              </w:rPr>
            </w:rPrChange>
          </w:rPr>
          <w:instrText>HYPERLINK \l "_Toc524565896"</w:instrText>
        </w:r>
        <w:r w:rsidRPr="00E5542C">
          <w:rPr>
            <w:rStyle w:val="Hipervnculo"/>
            <w:noProof/>
            <w:sz w:val="22"/>
            <w:szCs w:val="22"/>
            <w:rPrChange w:id="772" w:author="Ignacio Ribera Diaz" w:date="2018-09-13T01:52:00Z">
              <w:rPr>
                <w:rStyle w:val="Hipervnculo"/>
                <w:noProof/>
              </w:rPr>
            </w:rPrChange>
          </w:rPr>
          <w:instrText xml:space="preserve"> </w:instrText>
        </w:r>
        <w:r w:rsidRPr="00E5542C">
          <w:rPr>
            <w:rStyle w:val="Hipervnculo"/>
            <w:noProof/>
            <w:sz w:val="22"/>
            <w:szCs w:val="22"/>
            <w:rPrChange w:id="773" w:author="Ignacio Ribera Diaz" w:date="2018-09-13T01:52:00Z">
              <w:rPr>
                <w:rStyle w:val="Hipervnculo"/>
                <w:noProof/>
              </w:rPr>
            </w:rPrChange>
          </w:rPr>
          <w:fldChar w:fldCharType="separate"/>
        </w:r>
        <w:r w:rsidRPr="00E5542C">
          <w:rPr>
            <w:rStyle w:val="Hipervnculo"/>
            <w:noProof/>
            <w:sz w:val="22"/>
            <w:szCs w:val="22"/>
            <w:rPrChange w:id="774" w:author="Ignacio Ribera Diaz" w:date="2018-09-13T01:52:00Z">
              <w:rPr>
                <w:rStyle w:val="Hipervnculo"/>
                <w:noProof/>
              </w:rPr>
            </w:rPrChange>
          </w:rPr>
          <w:t>Figura 23 Actividad eléctrica del corazón, página nueva</w:t>
        </w:r>
        <w:r w:rsidRPr="00E5542C">
          <w:rPr>
            <w:noProof/>
            <w:webHidden/>
            <w:sz w:val="22"/>
            <w:szCs w:val="22"/>
            <w:rPrChange w:id="775" w:author="Ignacio Ribera Diaz" w:date="2018-09-13T01:52:00Z">
              <w:rPr>
                <w:noProof/>
                <w:webHidden/>
              </w:rPr>
            </w:rPrChange>
          </w:rPr>
          <w:tab/>
        </w:r>
        <w:r w:rsidRPr="00E5542C">
          <w:rPr>
            <w:noProof/>
            <w:webHidden/>
            <w:sz w:val="22"/>
            <w:szCs w:val="22"/>
            <w:rPrChange w:id="776" w:author="Ignacio Ribera Diaz" w:date="2018-09-13T01:52:00Z">
              <w:rPr>
                <w:noProof/>
                <w:webHidden/>
              </w:rPr>
            </w:rPrChange>
          </w:rPr>
          <w:fldChar w:fldCharType="begin"/>
        </w:r>
        <w:r w:rsidRPr="00E5542C">
          <w:rPr>
            <w:noProof/>
            <w:webHidden/>
            <w:sz w:val="22"/>
            <w:szCs w:val="22"/>
            <w:rPrChange w:id="777" w:author="Ignacio Ribera Diaz" w:date="2018-09-13T01:52:00Z">
              <w:rPr>
                <w:noProof/>
                <w:webHidden/>
              </w:rPr>
            </w:rPrChange>
          </w:rPr>
          <w:instrText xml:space="preserve"> PAGEREF _Toc524565896 \h </w:instrText>
        </w:r>
      </w:ins>
      <w:r w:rsidRPr="00E5542C">
        <w:rPr>
          <w:noProof/>
          <w:webHidden/>
          <w:sz w:val="22"/>
          <w:szCs w:val="22"/>
          <w:rPrChange w:id="778" w:author="Ignacio Ribera Diaz" w:date="2018-09-13T01:52:00Z">
            <w:rPr>
              <w:noProof/>
              <w:webHidden/>
              <w:sz w:val="22"/>
              <w:szCs w:val="22"/>
            </w:rPr>
          </w:rPrChange>
        </w:rPr>
      </w:r>
      <w:r w:rsidRPr="00E5542C">
        <w:rPr>
          <w:noProof/>
          <w:webHidden/>
          <w:sz w:val="22"/>
          <w:szCs w:val="22"/>
          <w:rPrChange w:id="779" w:author="Ignacio Ribera Diaz" w:date="2018-09-13T01:52:00Z">
            <w:rPr>
              <w:noProof/>
              <w:webHidden/>
            </w:rPr>
          </w:rPrChange>
        </w:rPr>
        <w:fldChar w:fldCharType="separate"/>
      </w:r>
      <w:ins w:id="780" w:author="Ignacio Ribera Diaz" w:date="2018-09-13T01:35:00Z">
        <w:r w:rsidRPr="00E5542C">
          <w:rPr>
            <w:noProof/>
            <w:webHidden/>
            <w:sz w:val="22"/>
            <w:szCs w:val="22"/>
            <w:rPrChange w:id="781" w:author="Ignacio Ribera Diaz" w:date="2018-09-13T01:52:00Z">
              <w:rPr>
                <w:noProof/>
                <w:webHidden/>
              </w:rPr>
            </w:rPrChange>
          </w:rPr>
          <w:t>25</w:t>
        </w:r>
        <w:r w:rsidRPr="00E5542C">
          <w:rPr>
            <w:noProof/>
            <w:webHidden/>
            <w:sz w:val="22"/>
            <w:szCs w:val="22"/>
            <w:rPrChange w:id="782" w:author="Ignacio Ribera Diaz" w:date="2018-09-13T01:52:00Z">
              <w:rPr>
                <w:noProof/>
                <w:webHidden/>
              </w:rPr>
            </w:rPrChange>
          </w:rPr>
          <w:fldChar w:fldCharType="end"/>
        </w:r>
        <w:r w:rsidRPr="00E5542C">
          <w:rPr>
            <w:rStyle w:val="Hipervnculo"/>
            <w:noProof/>
            <w:sz w:val="22"/>
            <w:szCs w:val="22"/>
            <w:rPrChange w:id="783" w:author="Ignacio Ribera Diaz" w:date="2018-09-13T01:52:00Z">
              <w:rPr>
                <w:rStyle w:val="Hipervnculo"/>
                <w:noProof/>
              </w:rPr>
            </w:rPrChange>
          </w:rPr>
          <w:fldChar w:fldCharType="end"/>
        </w:r>
      </w:ins>
    </w:p>
    <w:p w14:paraId="3E7FC15F" w14:textId="4DD98D22" w:rsidR="004C3078" w:rsidRPr="00E5542C" w:rsidRDefault="004C3078">
      <w:pPr>
        <w:pStyle w:val="Tabladeilustraciones"/>
        <w:tabs>
          <w:tab w:val="right" w:leader="underscore" w:pos="8494"/>
        </w:tabs>
        <w:rPr>
          <w:ins w:id="784" w:author="Ignacio Ribera Diaz" w:date="2018-09-13T01:35:00Z"/>
          <w:rFonts w:eastAsiaTheme="minorEastAsia" w:cstheme="minorBidi"/>
          <w:i w:val="0"/>
          <w:iCs w:val="0"/>
          <w:noProof/>
          <w:sz w:val="22"/>
          <w:szCs w:val="22"/>
          <w:lang w:eastAsia="es-ES"/>
        </w:rPr>
      </w:pPr>
      <w:ins w:id="785" w:author="Ignacio Ribera Diaz" w:date="2018-09-13T01:35:00Z">
        <w:r w:rsidRPr="00E5542C">
          <w:rPr>
            <w:rStyle w:val="Hipervnculo"/>
            <w:noProof/>
            <w:sz w:val="22"/>
            <w:szCs w:val="22"/>
            <w:rPrChange w:id="786" w:author="Ignacio Ribera Diaz" w:date="2018-09-13T01:52:00Z">
              <w:rPr>
                <w:rStyle w:val="Hipervnculo"/>
                <w:noProof/>
              </w:rPr>
            </w:rPrChange>
          </w:rPr>
          <w:fldChar w:fldCharType="begin"/>
        </w:r>
        <w:r w:rsidRPr="00E5542C">
          <w:rPr>
            <w:rStyle w:val="Hipervnculo"/>
            <w:noProof/>
            <w:sz w:val="22"/>
            <w:szCs w:val="22"/>
            <w:rPrChange w:id="787" w:author="Ignacio Ribera Diaz" w:date="2018-09-13T01:52:00Z">
              <w:rPr>
                <w:rStyle w:val="Hipervnculo"/>
                <w:noProof/>
              </w:rPr>
            </w:rPrChange>
          </w:rPr>
          <w:instrText xml:space="preserve"> </w:instrText>
        </w:r>
        <w:r w:rsidRPr="00E5542C">
          <w:rPr>
            <w:noProof/>
            <w:sz w:val="22"/>
            <w:szCs w:val="22"/>
            <w:rPrChange w:id="788" w:author="Ignacio Ribera Diaz" w:date="2018-09-13T01:52:00Z">
              <w:rPr>
                <w:noProof/>
              </w:rPr>
            </w:rPrChange>
          </w:rPr>
          <w:instrText>HYPERLINK \l "_Toc524565897"</w:instrText>
        </w:r>
        <w:r w:rsidRPr="00E5542C">
          <w:rPr>
            <w:rStyle w:val="Hipervnculo"/>
            <w:noProof/>
            <w:sz w:val="22"/>
            <w:szCs w:val="22"/>
            <w:rPrChange w:id="789" w:author="Ignacio Ribera Diaz" w:date="2018-09-13T01:52:00Z">
              <w:rPr>
                <w:rStyle w:val="Hipervnculo"/>
                <w:noProof/>
              </w:rPr>
            </w:rPrChange>
          </w:rPr>
          <w:instrText xml:space="preserve"> </w:instrText>
        </w:r>
        <w:r w:rsidRPr="00E5542C">
          <w:rPr>
            <w:rStyle w:val="Hipervnculo"/>
            <w:noProof/>
            <w:sz w:val="22"/>
            <w:szCs w:val="22"/>
            <w:rPrChange w:id="790" w:author="Ignacio Ribera Diaz" w:date="2018-09-13T01:52:00Z">
              <w:rPr>
                <w:rStyle w:val="Hipervnculo"/>
                <w:noProof/>
              </w:rPr>
            </w:rPrChange>
          </w:rPr>
          <w:fldChar w:fldCharType="separate"/>
        </w:r>
        <w:r w:rsidRPr="00E5542C">
          <w:rPr>
            <w:rStyle w:val="Hipervnculo"/>
            <w:noProof/>
            <w:sz w:val="22"/>
            <w:szCs w:val="22"/>
            <w:rPrChange w:id="791" w:author="Ignacio Ribera Diaz" w:date="2018-09-13T01:52:00Z">
              <w:rPr>
                <w:rStyle w:val="Hipervnculo"/>
                <w:noProof/>
              </w:rPr>
            </w:rPrChange>
          </w:rPr>
          <w:t>Figura 24 Menú inferior, página antigua</w:t>
        </w:r>
        <w:r w:rsidRPr="00E5542C">
          <w:rPr>
            <w:noProof/>
            <w:webHidden/>
            <w:sz w:val="22"/>
            <w:szCs w:val="22"/>
            <w:rPrChange w:id="792" w:author="Ignacio Ribera Diaz" w:date="2018-09-13T01:52:00Z">
              <w:rPr>
                <w:noProof/>
                <w:webHidden/>
              </w:rPr>
            </w:rPrChange>
          </w:rPr>
          <w:tab/>
        </w:r>
        <w:r w:rsidRPr="00E5542C">
          <w:rPr>
            <w:noProof/>
            <w:webHidden/>
            <w:sz w:val="22"/>
            <w:szCs w:val="22"/>
            <w:rPrChange w:id="793" w:author="Ignacio Ribera Diaz" w:date="2018-09-13T01:52:00Z">
              <w:rPr>
                <w:noProof/>
                <w:webHidden/>
              </w:rPr>
            </w:rPrChange>
          </w:rPr>
          <w:fldChar w:fldCharType="begin"/>
        </w:r>
        <w:r w:rsidRPr="00E5542C">
          <w:rPr>
            <w:noProof/>
            <w:webHidden/>
            <w:sz w:val="22"/>
            <w:szCs w:val="22"/>
            <w:rPrChange w:id="794" w:author="Ignacio Ribera Diaz" w:date="2018-09-13T01:52:00Z">
              <w:rPr>
                <w:noProof/>
                <w:webHidden/>
              </w:rPr>
            </w:rPrChange>
          </w:rPr>
          <w:instrText xml:space="preserve"> PAGEREF _Toc524565897 \h </w:instrText>
        </w:r>
      </w:ins>
      <w:r w:rsidRPr="00E5542C">
        <w:rPr>
          <w:noProof/>
          <w:webHidden/>
          <w:sz w:val="22"/>
          <w:szCs w:val="22"/>
          <w:rPrChange w:id="795" w:author="Ignacio Ribera Diaz" w:date="2018-09-13T01:52:00Z">
            <w:rPr>
              <w:noProof/>
              <w:webHidden/>
              <w:sz w:val="22"/>
              <w:szCs w:val="22"/>
            </w:rPr>
          </w:rPrChange>
        </w:rPr>
      </w:r>
      <w:r w:rsidRPr="00E5542C">
        <w:rPr>
          <w:noProof/>
          <w:webHidden/>
          <w:sz w:val="22"/>
          <w:szCs w:val="22"/>
          <w:rPrChange w:id="796" w:author="Ignacio Ribera Diaz" w:date="2018-09-13T01:52:00Z">
            <w:rPr>
              <w:noProof/>
              <w:webHidden/>
            </w:rPr>
          </w:rPrChange>
        </w:rPr>
        <w:fldChar w:fldCharType="separate"/>
      </w:r>
      <w:ins w:id="797" w:author="Ignacio Ribera Diaz" w:date="2018-09-13T01:35:00Z">
        <w:r w:rsidRPr="00E5542C">
          <w:rPr>
            <w:noProof/>
            <w:webHidden/>
            <w:sz w:val="22"/>
            <w:szCs w:val="22"/>
            <w:rPrChange w:id="798" w:author="Ignacio Ribera Diaz" w:date="2018-09-13T01:52:00Z">
              <w:rPr>
                <w:noProof/>
                <w:webHidden/>
              </w:rPr>
            </w:rPrChange>
          </w:rPr>
          <w:t>25</w:t>
        </w:r>
        <w:r w:rsidRPr="00E5542C">
          <w:rPr>
            <w:noProof/>
            <w:webHidden/>
            <w:sz w:val="22"/>
            <w:szCs w:val="22"/>
            <w:rPrChange w:id="799" w:author="Ignacio Ribera Diaz" w:date="2018-09-13T01:52:00Z">
              <w:rPr>
                <w:noProof/>
                <w:webHidden/>
              </w:rPr>
            </w:rPrChange>
          </w:rPr>
          <w:fldChar w:fldCharType="end"/>
        </w:r>
        <w:r w:rsidRPr="00E5542C">
          <w:rPr>
            <w:rStyle w:val="Hipervnculo"/>
            <w:noProof/>
            <w:sz w:val="22"/>
            <w:szCs w:val="22"/>
            <w:rPrChange w:id="800" w:author="Ignacio Ribera Diaz" w:date="2018-09-13T01:52:00Z">
              <w:rPr>
                <w:rStyle w:val="Hipervnculo"/>
                <w:noProof/>
              </w:rPr>
            </w:rPrChange>
          </w:rPr>
          <w:fldChar w:fldCharType="end"/>
        </w:r>
      </w:ins>
    </w:p>
    <w:p w14:paraId="462A3898" w14:textId="05AE95FB" w:rsidR="004C3078" w:rsidRPr="00E5542C" w:rsidRDefault="004C3078">
      <w:pPr>
        <w:pStyle w:val="Tabladeilustraciones"/>
        <w:tabs>
          <w:tab w:val="right" w:leader="underscore" w:pos="8494"/>
        </w:tabs>
        <w:rPr>
          <w:ins w:id="801" w:author="Ignacio Ribera Diaz" w:date="2018-09-13T01:35:00Z"/>
          <w:rFonts w:eastAsiaTheme="minorEastAsia" w:cstheme="minorBidi"/>
          <w:i w:val="0"/>
          <w:iCs w:val="0"/>
          <w:noProof/>
          <w:sz w:val="22"/>
          <w:szCs w:val="22"/>
          <w:lang w:eastAsia="es-ES"/>
        </w:rPr>
      </w:pPr>
      <w:ins w:id="802" w:author="Ignacio Ribera Diaz" w:date="2018-09-13T01:35:00Z">
        <w:r w:rsidRPr="00E5542C">
          <w:rPr>
            <w:rStyle w:val="Hipervnculo"/>
            <w:noProof/>
            <w:sz w:val="22"/>
            <w:szCs w:val="22"/>
            <w:rPrChange w:id="803" w:author="Ignacio Ribera Diaz" w:date="2018-09-13T01:52:00Z">
              <w:rPr>
                <w:rStyle w:val="Hipervnculo"/>
                <w:noProof/>
              </w:rPr>
            </w:rPrChange>
          </w:rPr>
          <w:fldChar w:fldCharType="begin"/>
        </w:r>
        <w:r w:rsidRPr="00E5542C">
          <w:rPr>
            <w:rStyle w:val="Hipervnculo"/>
            <w:noProof/>
            <w:sz w:val="22"/>
            <w:szCs w:val="22"/>
            <w:rPrChange w:id="804" w:author="Ignacio Ribera Diaz" w:date="2018-09-13T01:52:00Z">
              <w:rPr>
                <w:rStyle w:val="Hipervnculo"/>
                <w:noProof/>
              </w:rPr>
            </w:rPrChange>
          </w:rPr>
          <w:instrText xml:space="preserve"> </w:instrText>
        </w:r>
        <w:r w:rsidRPr="00E5542C">
          <w:rPr>
            <w:noProof/>
            <w:sz w:val="22"/>
            <w:szCs w:val="22"/>
            <w:rPrChange w:id="805" w:author="Ignacio Ribera Diaz" w:date="2018-09-13T01:52:00Z">
              <w:rPr>
                <w:noProof/>
              </w:rPr>
            </w:rPrChange>
          </w:rPr>
          <w:instrText>HYPERLINK \l "_Toc524565898"</w:instrText>
        </w:r>
        <w:r w:rsidRPr="00E5542C">
          <w:rPr>
            <w:rStyle w:val="Hipervnculo"/>
            <w:noProof/>
            <w:sz w:val="22"/>
            <w:szCs w:val="22"/>
            <w:rPrChange w:id="806" w:author="Ignacio Ribera Diaz" w:date="2018-09-13T01:52:00Z">
              <w:rPr>
                <w:rStyle w:val="Hipervnculo"/>
                <w:noProof/>
              </w:rPr>
            </w:rPrChange>
          </w:rPr>
          <w:instrText xml:space="preserve"> </w:instrText>
        </w:r>
        <w:r w:rsidRPr="00E5542C">
          <w:rPr>
            <w:rStyle w:val="Hipervnculo"/>
            <w:noProof/>
            <w:sz w:val="22"/>
            <w:szCs w:val="22"/>
            <w:rPrChange w:id="807" w:author="Ignacio Ribera Diaz" w:date="2018-09-13T01:52:00Z">
              <w:rPr>
                <w:rStyle w:val="Hipervnculo"/>
                <w:noProof/>
              </w:rPr>
            </w:rPrChange>
          </w:rPr>
          <w:fldChar w:fldCharType="separate"/>
        </w:r>
        <w:r w:rsidRPr="00E5542C">
          <w:rPr>
            <w:rStyle w:val="Hipervnculo"/>
            <w:noProof/>
            <w:sz w:val="22"/>
            <w:szCs w:val="22"/>
            <w:rPrChange w:id="808" w:author="Ignacio Ribera Diaz" w:date="2018-09-13T01:52:00Z">
              <w:rPr>
                <w:rStyle w:val="Hipervnculo"/>
                <w:noProof/>
              </w:rPr>
            </w:rPrChange>
          </w:rPr>
          <w:t>Figura 25 Menú superior reducido, página nueva</w:t>
        </w:r>
        <w:r w:rsidRPr="00E5542C">
          <w:rPr>
            <w:noProof/>
            <w:webHidden/>
            <w:sz w:val="22"/>
            <w:szCs w:val="22"/>
            <w:rPrChange w:id="809" w:author="Ignacio Ribera Diaz" w:date="2018-09-13T01:52:00Z">
              <w:rPr>
                <w:noProof/>
                <w:webHidden/>
              </w:rPr>
            </w:rPrChange>
          </w:rPr>
          <w:tab/>
        </w:r>
        <w:r w:rsidRPr="00E5542C">
          <w:rPr>
            <w:noProof/>
            <w:webHidden/>
            <w:sz w:val="22"/>
            <w:szCs w:val="22"/>
            <w:rPrChange w:id="810" w:author="Ignacio Ribera Diaz" w:date="2018-09-13T01:52:00Z">
              <w:rPr>
                <w:noProof/>
                <w:webHidden/>
              </w:rPr>
            </w:rPrChange>
          </w:rPr>
          <w:fldChar w:fldCharType="begin"/>
        </w:r>
        <w:r w:rsidRPr="00E5542C">
          <w:rPr>
            <w:noProof/>
            <w:webHidden/>
            <w:sz w:val="22"/>
            <w:szCs w:val="22"/>
            <w:rPrChange w:id="811" w:author="Ignacio Ribera Diaz" w:date="2018-09-13T01:52:00Z">
              <w:rPr>
                <w:noProof/>
                <w:webHidden/>
              </w:rPr>
            </w:rPrChange>
          </w:rPr>
          <w:instrText xml:space="preserve"> PAGEREF _Toc524565898 \h </w:instrText>
        </w:r>
      </w:ins>
      <w:r w:rsidRPr="00E5542C">
        <w:rPr>
          <w:noProof/>
          <w:webHidden/>
          <w:sz w:val="22"/>
          <w:szCs w:val="22"/>
          <w:rPrChange w:id="812" w:author="Ignacio Ribera Diaz" w:date="2018-09-13T01:52:00Z">
            <w:rPr>
              <w:noProof/>
              <w:webHidden/>
              <w:sz w:val="22"/>
              <w:szCs w:val="22"/>
            </w:rPr>
          </w:rPrChange>
        </w:rPr>
      </w:r>
      <w:r w:rsidRPr="00E5542C">
        <w:rPr>
          <w:noProof/>
          <w:webHidden/>
          <w:sz w:val="22"/>
          <w:szCs w:val="22"/>
          <w:rPrChange w:id="813" w:author="Ignacio Ribera Diaz" w:date="2018-09-13T01:52:00Z">
            <w:rPr>
              <w:noProof/>
              <w:webHidden/>
            </w:rPr>
          </w:rPrChange>
        </w:rPr>
        <w:fldChar w:fldCharType="separate"/>
      </w:r>
      <w:ins w:id="814" w:author="Ignacio Ribera Diaz" w:date="2018-09-13T01:35:00Z">
        <w:r w:rsidRPr="00E5542C">
          <w:rPr>
            <w:noProof/>
            <w:webHidden/>
            <w:sz w:val="22"/>
            <w:szCs w:val="22"/>
            <w:rPrChange w:id="815" w:author="Ignacio Ribera Diaz" w:date="2018-09-13T01:52:00Z">
              <w:rPr>
                <w:noProof/>
                <w:webHidden/>
              </w:rPr>
            </w:rPrChange>
          </w:rPr>
          <w:t>26</w:t>
        </w:r>
        <w:r w:rsidRPr="00E5542C">
          <w:rPr>
            <w:noProof/>
            <w:webHidden/>
            <w:sz w:val="22"/>
            <w:szCs w:val="22"/>
            <w:rPrChange w:id="816" w:author="Ignacio Ribera Diaz" w:date="2018-09-13T01:52:00Z">
              <w:rPr>
                <w:noProof/>
                <w:webHidden/>
              </w:rPr>
            </w:rPrChange>
          </w:rPr>
          <w:fldChar w:fldCharType="end"/>
        </w:r>
        <w:r w:rsidRPr="00E5542C">
          <w:rPr>
            <w:rStyle w:val="Hipervnculo"/>
            <w:noProof/>
            <w:sz w:val="22"/>
            <w:szCs w:val="22"/>
            <w:rPrChange w:id="817" w:author="Ignacio Ribera Diaz" w:date="2018-09-13T01:52:00Z">
              <w:rPr>
                <w:rStyle w:val="Hipervnculo"/>
                <w:noProof/>
              </w:rPr>
            </w:rPrChange>
          </w:rPr>
          <w:fldChar w:fldCharType="end"/>
        </w:r>
      </w:ins>
    </w:p>
    <w:p w14:paraId="5CCA0C50" w14:textId="0C36F78F" w:rsidR="004C3078" w:rsidRPr="00E5542C" w:rsidRDefault="004C3078">
      <w:pPr>
        <w:pStyle w:val="Tabladeilustraciones"/>
        <w:tabs>
          <w:tab w:val="right" w:leader="underscore" w:pos="8494"/>
        </w:tabs>
        <w:rPr>
          <w:ins w:id="818" w:author="Ignacio Ribera Diaz" w:date="2018-09-13T01:35:00Z"/>
          <w:rFonts w:eastAsiaTheme="minorEastAsia" w:cstheme="minorBidi"/>
          <w:i w:val="0"/>
          <w:iCs w:val="0"/>
          <w:noProof/>
          <w:sz w:val="22"/>
          <w:szCs w:val="22"/>
          <w:lang w:eastAsia="es-ES"/>
        </w:rPr>
      </w:pPr>
      <w:ins w:id="819" w:author="Ignacio Ribera Diaz" w:date="2018-09-13T01:35:00Z">
        <w:r w:rsidRPr="00E5542C">
          <w:rPr>
            <w:rStyle w:val="Hipervnculo"/>
            <w:noProof/>
            <w:sz w:val="22"/>
            <w:szCs w:val="22"/>
            <w:rPrChange w:id="820" w:author="Ignacio Ribera Diaz" w:date="2018-09-13T01:52:00Z">
              <w:rPr>
                <w:rStyle w:val="Hipervnculo"/>
                <w:noProof/>
              </w:rPr>
            </w:rPrChange>
          </w:rPr>
          <w:fldChar w:fldCharType="begin"/>
        </w:r>
        <w:r w:rsidRPr="00E5542C">
          <w:rPr>
            <w:rStyle w:val="Hipervnculo"/>
            <w:noProof/>
            <w:sz w:val="22"/>
            <w:szCs w:val="22"/>
            <w:rPrChange w:id="821" w:author="Ignacio Ribera Diaz" w:date="2018-09-13T01:52:00Z">
              <w:rPr>
                <w:rStyle w:val="Hipervnculo"/>
                <w:noProof/>
              </w:rPr>
            </w:rPrChange>
          </w:rPr>
          <w:instrText xml:space="preserve"> </w:instrText>
        </w:r>
        <w:r w:rsidRPr="00E5542C">
          <w:rPr>
            <w:noProof/>
            <w:sz w:val="22"/>
            <w:szCs w:val="22"/>
            <w:rPrChange w:id="822" w:author="Ignacio Ribera Diaz" w:date="2018-09-13T01:52:00Z">
              <w:rPr>
                <w:noProof/>
              </w:rPr>
            </w:rPrChange>
          </w:rPr>
          <w:instrText>HYPERLINK \l "_Toc524565899"</w:instrText>
        </w:r>
        <w:r w:rsidRPr="00E5542C">
          <w:rPr>
            <w:rStyle w:val="Hipervnculo"/>
            <w:noProof/>
            <w:sz w:val="22"/>
            <w:szCs w:val="22"/>
            <w:rPrChange w:id="823" w:author="Ignacio Ribera Diaz" w:date="2018-09-13T01:52:00Z">
              <w:rPr>
                <w:rStyle w:val="Hipervnculo"/>
                <w:noProof/>
              </w:rPr>
            </w:rPrChange>
          </w:rPr>
          <w:instrText xml:space="preserve"> </w:instrText>
        </w:r>
        <w:r w:rsidRPr="00E5542C">
          <w:rPr>
            <w:rStyle w:val="Hipervnculo"/>
            <w:noProof/>
            <w:sz w:val="22"/>
            <w:szCs w:val="22"/>
            <w:rPrChange w:id="824" w:author="Ignacio Ribera Diaz" w:date="2018-09-13T01:52:00Z">
              <w:rPr>
                <w:rStyle w:val="Hipervnculo"/>
                <w:noProof/>
              </w:rPr>
            </w:rPrChange>
          </w:rPr>
          <w:fldChar w:fldCharType="separate"/>
        </w:r>
        <w:r w:rsidRPr="00E5542C">
          <w:rPr>
            <w:rStyle w:val="Hipervnculo"/>
            <w:noProof/>
            <w:sz w:val="22"/>
            <w:szCs w:val="22"/>
            <w:rPrChange w:id="825" w:author="Ignacio Ribera Diaz" w:date="2018-09-13T01:52:00Z">
              <w:rPr>
                <w:rStyle w:val="Hipervnculo"/>
                <w:noProof/>
              </w:rPr>
            </w:rPrChange>
          </w:rPr>
          <w:t>Figura 26 Botón para subir hasta arriba (paste inferior derecha)</w:t>
        </w:r>
        <w:r w:rsidRPr="00E5542C">
          <w:rPr>
            <w:noProof/>
            <w:webHidden/>
            <w:sz w:val="22"/>
            <w:szCs w:val="22"/>
            <w:rPrChange w:id="826" w:author="Ignacio Ribera Diaz" w:date="2018-09-13T01:52:00Z">
              <w:rPr>
                <w:noProof/>
                <w:webHidden/>
              </w:rPr>
            </w:rPrChange>
          </w:rPr>
          <w:tab/>
        </w:r>
        <w:r w:rsidRPr="00E5542C">
          <w:rPr>
            <w:noProof/>
            <w:webHidden/>
            <w:sz w:val="22"/>
            <w:szCs w:val="22"/>
            <w:rPrChange w:id="827" w:author="Ignacio Ribera Diaz" w:date="2018-09-13T01:52:00Z">
              <w:rPr>
                <w:noProof/>
                <w:webHidden/>
              </w:rPr>
            </w:rPrChange>
          </w:rPr>
          <w:fldChar w:fldCharType="begin"/>
        </w:r>
        <w:r w:rsidRPr="00E5542C">
          <w:rPr>
            <w:noProof/>
            <w:webHidden/>
            <w:sz w:val="22"/>
            <w:szCs w:val="22"/>
            <w:rPrChange w:id="828" w:author="Ignacio Ribera Diaz" w:date="2018-09-13T01:52:00Z">
              <w:rPr>
                <w:noProof/>
                <w:webHidden/>
              </w:rPr>
            </w:rPrChange>
          </w:rPr>
          <w:instrText xml:space="preserve"> PAGEREF _Toc524565899 \h </w:instrText>
        </w:r>
      </w:ins>
      <w:r w:rsidRPr="00E5542C">
        <w:rPr>
          <w:noProof/>
          <w:webHidden/>
          <w:sz w:val="22"/>
          <w:szCs w:val="22"/>
          <w:rPrChange w:id="829" w:author="Ignacio Ribera Diaz" w:date="2018-09-13T01:52:00Z">
            <w:rPr>
              <w:noProof/>
              <w:webHidden/>
              <w:sz w:val="22"/>
              <w:szCs w:val="22"/>
            </w:rPr>
          </w:rPrChange>
        </w:rPr>
      </w:r>
      <w:r w:rsidRPr="00E5542C">
        <w:rPr>
          <w:noProof/>
          <w:webHidden/>
          <w:sz w:val="22"/>
          <w:szCs w:val="22"/>
          <w:rPrChange w:id="830" w:author="Ignacio Ribera Diaz" w:date="2018-09-13T01:52:00Z">
            <w:rPr>
              <w:noProof/>
              <w:webHidden/>
            </w:rPr>
          </w:rPrChange>
        </w:rPr>
        <w:fldChar w:fldCharType="separate"/>
      </w:r>
      <w:ins w:id="831" w:author="Ignacio Ribera Diaz" w:date="2018-09-13T01:35:00Z">
        <w:r w:rsidRPr="00E5542C">
          <w:rPr>
            <w:noProof/>
            <w:webHidden/>
            <w:sz w:val="22"/>
            <w:szCs w:val="22"/>
            <w:rPrChange w:id="832" w:author="Ignacio Ribera Diaz" w:date="2018-09-13T01:52:00Z">
              <w:rPr>
                <w:noProof/>
                <w:webHidden/>
              </w:rPr>
            </w:rPrChange>
          </w:rPr>
          <w:t>26</w:t>
        </w:r>
        <w:r w:rsidRPr="00E5542C">
          <w:rPr>
            <w:noProof/>
            <w:webHidden/>
            <w:sz w:val="22"/>
            <w:szCs w:val="22"/>
            <w:rPrChange w:id="833" w:author="Ignacio Ribera Diaz" w:date="2018-09-13T01:52:00Z">
              <w:rPr>
                <w:noProof/>
                <w:webHidden/>
              </w:rPr>
            </w:rPrChange>
          </w:rPr>
          <w:fldChar w:fldCharType="end"/>
        </w:r>
        <w:r w:rsidRPr="00E5542C">
          <w:rPr>
            <w:rStyle w:val="Hipervnculo"/>
            <w:noProof/>
            <w:sz w:val="22"/>
            <w:szCs w:val="22"/>
            <w:rPrChange w:id="834" w:author="Ignacio Ribera Diaz" w:date="2018-09-13T01:52:00Z">
              <w:rPr>
                <w:rStyle w:val="Hipervnculo"/>
                <w:noProof/>
              </w:rPr>
            </w:rPrChange>
          </w:rPr>
          <w:fldChar w:fldCharType="end"/>
        </w:r>
      </w:ins>
    </w:p>
    <w:p w14:paraId="4E4744E2" w14:textId="1F5B846B" w:rsidR="004C3078" w:rsidRPr="00E5542C" w:rsidRDefault="004C3078">
      <w:pPr>
        <w:pStyle w:val="Tabladeilustraciones"/>
        <w:tabs>
          <w:tab w:val="right" w:leader="underscore" w:pos="8494"/>
        </w:tabs>
        <w:rPr>
          <w:ins w:id="835" w:author="Ignacio Ribera Diaz" w:date="2018-09-13T01:35:00Z"/>
          <w:rFonts w:eastAsiaTheme="minorEastAsia" w:cstheme="minorBidi"/>
          <w:i w:val="0"/>
          <w:iCs w:val="0"/>
          <w:noProof/>
          <w:sz w:val="22"/>
          <w:szCs w:val="22"/>
          <w:lang w:eastAsia="es-ES"/>
        </w:rPr>
      </w:pPr>
      <w:ins w:id="836" w:author="Ignacio Ribera Diaz" w:date="2018-09-13T01:35:00Z">
        <w:r w:rsidRPr="00E5542C">
          <w:rPr>
            <w:rStyle w:val="Hipervnculo"/>
            <w:noProof/>
            <w:sz w:val="22"/>
            <w:szCs w:val="22"/>
            <w:rPrChange w:id="837" w:author="Ignacio Ribera Diaz" w:date="2018-09-13T01:52:00Z">
              <w:rPr>
                <w:rStyle w:val="Hipervnculo"/>
                <w:noProof/>
              </w:rPr>
            </w:rPrChange>
          </w:rPr>
          <w:fldChar w:fldCharType="begin"/>
        </w:r>
        <w:r w:rsidRPr="00E5542C">
          <w:rPr>
            <w:rStyle w:val="Hipervnculo"/>
            <w:noProof/>
            <w:sz w:val="22"/>
            <w:szCs w:val="22"/>
            <w:rPrChange w:id="838" w:author="Ignacio Ribera Diaz" w:date="2018-09-13T01:52:00Z">
              <w:rPr>
                <w:rStyle w:val="Hipervnculo"/>
                <w:noProof/>
              </w:rPr>
            </w:rPrChange>
          </w:rPr>
          <w:instrText xml:space="preserve"> </w:instrText>
        </w:r>
        <w:r w:rsidRPr="00E5542C">
          <w:rPr>
            <w:noProof/>
            <w:sz w:val="22"/>
            <w:szCs w:val="22"/>
            <w:rPrChange w:id="839" w:author="Ignacio Ribera Diaz" w:date="2018-09-13T01:52:00Z">
              <w:rPr>
                <w:noProof/>
              </w:rPr>
            </w:rPrChange>
          </w:rPr>
          <w:instrText>HYPERLINK \l "_Toc524565900"</w:instrText>
        </w:r>
        <w:r w:rsidRPr="00E5542C">
          <w:rPr>
            <w:rStyle w:val="Hipervnculo"/>
            <w:noProof/>
            <w:sz w:val="22"/>
            <w:szCs w:val="22"/>
            <w:rPrChange w:id="840" w:author="Ignacio Ribera Diaz" w:date="2018-09-13T01:52:00Z">
              <w:rPr>
                <w:rStyle w:val="Hipervnculo"/>
                <w:noProof/>
              </w:rPr>
            </w:rPrChange>
          </w:rPr>
          <w:instrText xml:space="preserve"> </w:instrText>
        </w:r>
        <w:r w:rsidRPr="00E5542C">
          <w:rPr>
            <w:rStyle w:val="Hipervnculo"/>
            <w:noProof/>
            <w:sz w:val="22"/>
            <w:szCs w:val="22"/>
            <w:rPrChange w:id="841" w:author="Ignacio Ribera Diaz" w:date="2018-09-13T01:52:00Z">
              <w:rPr>
                <w:rStyle w:val="Hipervnculo"/>
                <w:noProof/>
              </w:rPr>
            </w:rPrChange>
          </w:rPr>
          <w:fldChar w:fldCharType="separate"/>
        </w:r>
        <w:r w:rsidRPr="00E5542C">
          <w:rPr>
            <w:rStyle w:val="Hipervnculo"/>
            <w:noProof/>
            <w:sz w:val="22"/>
            <w:szCs w:val="22"/>
            <w:rPrChange w:id="842" w:author="Ignacio Ribera Diaz" w:date="2018-09-13T01:52:00Z">
              <w:rPr>
                <w:rStyle w:val="Hipervnculo"/>
                <w:noProof/>
              </w:rPr>
            </w:rPrChange>
          </w:rPr>
          <w:t>Figura 27 Clase "fixed" para cabecera</w:t>
        </w:r>
        <w:r w:rsidRPr="00E5542C">
          <w:rPr>
            <w:noProof/>
            <w:webHidden/>
            <w:sz w:val="22"/>
            <w:szCs w:val="22"/>
            <w:rPrChange w:id="843" w:author="Ignacio Ribera Diaz" w:date="2018-09-13T01:52:00Z">
              <w:rPr>
                <w:noProof/>
                <w:webHidden/>
              </w:rPr>
            </w:rPrChange>
          </w:rPr>
          <w:tab/>
        </w:r>
        <w:r w:rsidRPr="00E5542C">
          <w:rPr>
            <w:noProof/>
            <w:webHidden/>
            <w:sz w:val="22"/>
            <w:szCs w:val="22"/>
            <w:rPrChange w:id="844" w:author="Ignacio Ribera Diaz" w:date="2018-09-13T01:52:00Z">
              <w:rPr>
                <w:noProof/>
                <w:webHidden/>
              </w:rPr>
            </w:rPrChange>
          </w:rPr>
          <w:fldChar w:fldCharType="begin"/>
        </w:r>
        <w:r w:rsidRPr="00E5542C">
          <w:rPr>
            <w:noProof/>
            <w:webHidden/>
            <w:sz w:val="22"/>
            <w:szCs w:val="22"/>
            <w:rPrChange w:id="845" w:author="Ignacio Ribera Diaz" w:date="2018-09-13T01:52:00Z">
              <w:rPr>
                <w:noProof/>
                <w:webHidden/>
              </w:rPr>
            </w:rPrChange>
          </w:rPr>
          <w:instrText xml:space="preserve"> PAGEREF _Toc524565900 \h </w:instrText>
        </w:r>
      </w:ins>
      <w:r w:rsidRPr="00E5542C">
        <w:rPr>
          <w:noProof/>
          <w:webHidden/>
          <w:sz w:val="22"/>
          <w:szCs w:val="22"/>
          <w:rPrChange w:id="846" w:author="Ignacio Ribera Diaz" w:date="2018-09-13T01:52:00Z">
            <w:rPr>
              <w:noProof/>
              <w:webHidden/>
              <w:sz w:val="22"/>
              <w:szCs w:val="22"/>
            </w:rPr>
          </w:rPrChange>
        </w:rPr>
      </w:r>
      <w:r w:rsidRPr="00E5542C">
        <w:rPr>
          <w:noProof/>
          <w:webHidden/>
          <w:sz w:val="22"/>
          <w:szCs w:val="22"/>
          <w:rPrChange w:id="847" w:author="Ignacio Ribera Diaz" w:date="2018-09-13T01:52:00Z">
            <w:rPr>
              <w:noProof/>
              <w:webHidden/>
            </w:rPr>
          </w:rPrChange>
        </w:rPr>
        <w:fldChar w:fldCharType="separate"/>
      </w:r>
      <w:ins w:id="848" w:author="Ignacio Ribera Diaz" w:date="2018-09-13T01:35:00Z">
        <w:r w:rsidRPr="00E5542C">
          <w:rPr>
            <w:noProof/>
            <w:webHidden/>
            <w:sz w:val="22"/>
            <w:szCs w:val="22"/>
            <w:rPrChange w:id="849" w:author="Ignacio Ribera Diaz" w:date="2018-09-13T01:52:00Z">
              <w:rPr>
                <w:noProof/>
                <w:webHidden/>
              </w:rPr>
            </w:rPrChange>
          </w:rPr>
          <w:t>26</w:t>
        </w:r>
        <w:r w:rsidRPr="00E5542C">
          <w:rPr>
            <w:noProof/>
            <w:webHidden/>
            <w:sz w:val="22"/>
            <w:szCs w:val="22"/>
            <w:rPrChange w:id="850" w:author="Ignacio Ribera Diaz" w:date="2018-09-13T01:52:00Z">
              <w:rPr>
                <w:noProof/>
                <w:webHidden/>
              </w:rPr>
            </w:rPrChange>
          </w:rPr>
          <w:fldChar w:fldCharType="end"/>
        </w:r>
        <w:r w:rsidRPr="00E5542C">
          <w:rPr>
            <w:rStyle w:val="Hipervnculo"/>
            <w:noProof/>
            <w:sz w:val="22"/>
            <w:szCs w:val="22"/>
            <w:rPrChange w:id="851" w:author="Ignacio Ribera Diaz" w:date="2018-09-13T01:52:00Z">
              <w:rPr>
                <w:rStyle w:val="Hipervnculo"/>
                <w:noProof/>
              </w:rPr>
            </w:rPrChange>
          </w:rPr>
          <w:fldChar w:fldCharType="end"/>
        </w:r>
      </w:ins>
    </w:p>
    <w:p w14:paraId="1F2A7A8E" w14:textId="62A18187" w:rsidR="004C3078" w:rsidRPr="00E5542C" w:rsidRDefault="004C3078">
      <w:pPr>
        <w:pStyle w:val="Tabladeilustraciones"/>
        <w:tabs>
          <w:tab w:val="right" w:leader="underscore" w:pos="8494"/>
        </w:tabs>
        <w:rPr>
          <w:ins w:id="852" w:author="Ignacio Ribera Diaz" w:date="2018-09-13T01:35:00Z"/>
          <w:rFonts w:eastAsiaTheme="minorEastAsia" w:cstheme="minorBidi"/>
          <w:i w:val="0"/>
          <w:iCs w:val="0"/>
          <w:noProof/>
          <w:sz w:val="22"/>
          <w:szCs w:val="22"/>
          <w:lang w:eastAsia="es-ES"/>
        </w:rPr>
      </w:pPr>
      <w:ins w:id="853" w:author="Ignacio Ribera Diaz" w:date="2018-09-13T01:35:00Z">
        <w:r w:rsidRPr="00E5542C">
          <w:rPr>
            <w:rStyle w:val="Hipervnculo"/>
            <w:noProof/>
            <w:sz w:val="22"/>
            <w:szCs w:val="22"/>
            <w:rPrChange w:id="854" w:author="Ignacio Ribera Diaz" w:date="2018-09-13T01:52:00Z">
              <w:rPr>
                <w:rStyle w:val="Hipervnculo"/>
                <w:noProof/>
              </w:rPr>
            </w:rPrChange>
          </w:rPr>
          <w:fldChar w:fldCharType="begin"/>
        </w:r>
        <w:r w:rsidRPr="00E5542C">
          <w:rPr>
            <w:rStyle w:val="Hipervnculo"/>
            <w:noProof/>
            <w:sz w:val="22"/>
            <w:szCs w:val="22"/>
            <w:rPrChange w:id="855" w:author="Ignacio Ribera Diaz" w:date="2018-09-13T01:52:00Z">
              <w:rPr>
                <w:rStyle w:val="Hipervnculo"/>
                <w:noProof/>
              </w:rPr>
            </w:rPrChange>
          </w:rPr>
          <w:instrText xml:space="preserve"> </w:instrText>
        </w:r>
        <w:r w:rsidRPr="00E5542C">
          <w:rPr>
            <w:noProof/>
            <w:sz w:val="22"/>
            <w:szCs w:val="22"/>
            <w:rPrChange w:id="856" w:author="Ignacio Ribera Diaz" w:date="2018-09-13T01:52:00Z">
              <w:rPr>
                <w:noProof/>
              </w:rPr>
            </w:rPrChange>
          </w:rPr>
          <w:instrText>HYPERLINK \l "_Toc524565901"</w:instrText>
        </w:r>
        <w:r w:rsidRPr="00E5542C">
          <w:rPr>
            <w:rStyle w:val="Hipervnculo"/>
            <w:noProof/>
            <w:sz w:val="22"/>
            <w:szCs w:val="22"/>
            <w:rPrChange w:id="857" w:author="Ignacio Ribera Diaz" w:date="2018-09-13T01:52:00Z">
              <w:rPr>
                <w:rStyle w:val="Hipervnculo"/>
                <w:noProof/>
              </w:rPr>
            </w:rPrChange>
          </w:rPr>
          <w:instrText xml:space="preserve"> </w:instrText>
        </w:r>
        <w:r w:rsidRPr="00E5542C">
          <w:rPr>
            <w:rStyle w:val="Hipervnculo"/>
            <w:noProof/>
            <w:sz w:val="22"/>
            <w:szCs w:val="22"/>
            <w:rPrChange w:id="858" w:author="Ignacio Ribera Diaz" w:date="2018-09-13T01:52:00Z">
              <w:rPr>
                <w:rStyle w:val="Hipervnculo"/>
                <w:noProof/>
              </w:rPr>
            </w:rPrChange>
          </w:rPr>
          <w:fldChar w:fldCharType="separate"/>
        </w:r>
        <w:r w:rsidRPr="00E5542C">
          <w:rPr>
            <w:rStyle w:val="Hipervnculo"/>
            <w:noProof/>
            <w:sz w:val="22"/>
            <w:szCs w:val="22"/>
            <w:rPrChange w:id="859" w:author="Ignacio Ribera Diaz" w:date="2018-09-13T01:52:00Z">
              <w:rPr>
                <w:rStyle w:val="Hipervnculo"/>
                <w:noProof/>
              </w:rPr>
            </w:rPrChange>
          </w:rPr>
          <w:t>Figura 28 Botón para subir a la parte superior</w:t>
        </w:r>
        <w:r w:rsidRPr="00E5542C">
          <w:rPr>
            <w:noProof/>
            <w:webHidden/>
            <w:sz w:val="22"/>
            <w:szCs w:val="22"/>
            <w:rPrChange w:id="860" w:author="Ignacio Ribera Diaz" w:date="2018-09-13T01:52:00Z">
              <w:rPr>
                <w:noProof/>
                <w:webHidden/>
              </w:rPr>
            </w:rPrChange>
          </w:rPr>
          <w:tab/>
        </w:r>
        <w:r w:rsidRPr="00E5542C">
          <w:rPr>
            <w:noProof/>
            <w:webHidden/>
            <w:sz w:val="22"/>
            <w:szCs w:val="22"/>
            <w:rPrChange w:id="861" w:author="Ignacio Ribera Diaz" w:date="2018-09-13T01:52:00Z">
              <w:rPr>
                <w:noProof/>
                <w:webHidden/>
              </w:rPr>
            </w:rPrChange>
          </w:rPr>
          <w:fldChar w:fldCharType="begin"/>
        </w:r>
        <w:r w:rsidRPr="00E5542C">
          <w:rPr>
            <w:noProof/>
            <w:webHidden/>
            <w:sz w:val="22"/>
            <w:szCs w:val="22"/>
            <w:rPrChange w:id="862" w:author="Ignacio Ribera Diaz" w:date="2018-09-13T01:52:00Z">
              <w:rPr>
                <w:noProof/>
                <w:webHidden/>
              </w:rPr>
            </w:rPrChange>
          </w:rPr>
          <w:instrText xml:space="preserve"> PAGEREF _Toc524565901 \h </w:instrText>
        </w:r>
      </w:ins>
      <w:r w:rsidRPr="00E5542C">
        <w:rPr>
          <w:noProof/>
          <w:webHidden/>
          <w:sz w:val="22"/>
          <w:szCs w:val="22"/>
          <w:rPrChange w:id="863" w:author="Ignacio Ribera Diaz" w:date="2018-09-13T01:52:00Z">
            <w:rPr>
              <w:noProof/>
              <w:webHidden/>
              <w:sz w:val="22"/>
              <w:szCs w:val="22"/>
            </w:rPr>
          </w:rPrChange>
        </w:rPr>
      </w:r>
      <w:r w:rsidRPr="00E5542C">
        <w:rPr>
          <w:noProof/>
          <w:webHidden/>
          <w:sz w:val="22"/>
          <w:szCs w:val="22"/>
          <w:rPrChange w:id="864" w:author="Ignacio Ribera Diaz" w:date="2018-09-13T01:52:00Z">
            <w:rPr>
              <w:noProof/>
              <w:webHidden/>
            </w:rPr>
          </w:rPrChange>
        </w:rPr>
        <w:fldChar w:fldCharType="separate"/>
      </w:r>
      <w:ins w:id="865" w:author="Ignacio Ribera Diaz" w:date="2018-09-13T01:35:00Z">
        <w:r w:rsidRPr="00E5542C">
          <w:rPr>
            <w:noProof/>
            <w:webHidden/>
            <w:sz w:val="22"/>
            <w:szCs w:val="22"/>
            <w:rPrChange w:id="866" w:author="Ignacio Ribera Diaz" w:date="2018-09-13T01:52:00Z">
              <w:rPr>
                <w:noProof/>
                <w:webHidden/>
              </w:rPr>
            </w:rPrChange>
          </w:rPr>
          <w:t>26</w:t>
        </w:r>
        <w:r w:rsidRPr="00E5542C">
          <w:rPr>
            <w:noProof/>
            <w:webHidden/>
            <w:sz w:val="22"/>
            <w:szCs w:val="22"/>
            <w:rPrChange w:id="867" w:author="Ignacio Ribera Diaz" w:date="2018-09-13T01:52:00Z">
              <w:rPr>
                <w:noProof/>
                <w:webHidden/>
              </w:rPr>
            </w:rPrChange>
          </w:rPr>
          <w:fldChar w:fldCharType="end"/>
        </w:r>
        <w:r w:rsidRPr="00E5542C">
          <w:rPr>
            <w:rStyle w:val="Hipervnculo"/>
            <w:noProof/>
            <w:sz w:val="22"/>
            <w:szCs w:val="22"/>
            <w:rPrChange w:id="868" w:author="Ignacio Ribera Diaz" w:date="2018-09-13T01:52:00Z">
              <w:rPr>
                <w:rStyle w:val="Hipervnculo"/>
                <w:noProof/>
              </w:rPr>
            </w:rPrChange>
          </w:rPr>
          <w:fldChar w:fldCharType="end"/>
        </w:r>
      </w:ins>
    </w:p>
    <w:p w14:paraId="62C6D864" w14:textId="4B1DACBE" w:rsidR="00A90947" w:rsidRPr="004C3078" w:rsidDel="001A61EF" w:rsidRDefault="004C3078">
      <w:pPr>
        <w:rPr>
          <w:del w:id="869" w:author="Ignacio Ribera Diaz" w:date="2018-09-12T00:00:00Z"/>
          <w:rPrChange w:id="870" w:author="Ignacio Ribera Diaz" w:date="2018-09-13T01:36:00Z">
            <w:rPr>
              <w:del w:id="871" w:author="Ignacio Ribera Diaz" w:date="2018-09-12T00:00:00Z"/>
            </w:rPr>
          </w:rPrChange>
        </w:rPr>
        <w:pPrChange w:id="872" w:author="Ignacio Ribera Diaz" w:date="2018-09-13T01:35:00Z">
          <w:pPr>
            <w:pStyle w:val="Ttulo1"/>
            <w:spacing w:line="276" w:lineRule="auto"/>
          </w:pPr>
        </w:pPrChange>
      </w:pPr>
      <w:ins w:id="873" w:author="Ignacio Ribera Diaz" w:date="2018-09-13T01:35:00Z">
        <w:r w:rsidRPr="00E5542C">
          <w:rPr>
            <w:rPrChange w:id="874" w:author="Ignacio Ribera Diaz" w:date="2018-09-13T01:52:00Z">
              <w:rPr/>
            </w:rPrChange>
          </w:rPr>
          <w:fldChar w:fldCharType="end"/>
        </w:r>
      </w:ins>
      <w:del w:id="875" w:author="Ignacio Ribera Diaz" w:date="2018-09-12T00:00:00Z">
        <w:r w:rsidR="006801C3" w:rsidRPr="004C3078" w:rsidDel="001A61EF">
          <w:rPr>
            <w:rPrChange w:id="876" w:author="Ignacio Ribera Diaz" w:date="2018-09-13T01:36:00Z">
              <w:rPr/>
            </w:rPrChange>
          </w:rPr>
          <w:delText>Resumen</w:delText>
        </w:r>
      </w:del>
    </w:p>
    <w:p w14:paraId="6C798CCA" w14:textId="0FC88B64" w:rsidR="000950B8" w:rsidRPr="004C3078" w:rsidDel="001A61EF" w:rsidRDefault="000950B8">
      <w:pPr>
        <w:rPr>
          <w:del w:id="877" w:author="Ignacio Ribera Diaz" w:date="2018-09-12T00:00:00Z"/>
        </w:rPr>
        <w:pPrChange w:id="878" w:author="Ignacio Ribera Diaz" w:date="2018-09-13T01:35:00Z">
          <w:pPr>
            <w:spacing w:line="276" w:lineRule="auto"/>
          </w:pPr>
        </w:pPrChange>
      </w:pPr>
    </w:p>
    <w:p w14:paraId="288FE7E5" w14:textId="01ECBE1B" w:rsidR="00821D1E" w:rsidRPr="004C3078" w:rsidDel="001A61EF" w:rsidRDefault="000950B8">
      <w:pPr>
        <w:rPr>
          <w:del w:id="879" w:author="Ignacio Ribera Diaz" w:date="2018-09-12T00:00:00Z"/>
          <w:rPrChange w:id="880" w:author="Ignacio Ribera Diaz" w:date="2018-09-13T01:36:00Z">
            <w:rPr>
              <w:del w:id="881" w:author="Ignacio Ribera Diaz" w:date="2018-09-12T00:00:00Z"/>
              <w:szCs w:val="26"/>
            </w:rPr>
          </w:rPrChange>
        </w:rPr>
        <w:pPrChange w:id="882" w:author="Ignacio Ribera Diaz" w:date="2018-09-13T01:35:00Z">
          <w:pPr>
            <w:spacing w:line="276" w:lineRule="auto"/>
          </w:pPr>
        </w:pPrChange>
      </w:pPr>
      <w:del w:id="883" w:author="Ignacio Ribera Diaz" w:date="2018-09-12T00:00:00Z">
        <w:r w:rsidRPr="004C3078" w:rsidDel="001A61EF">
          <w:rPr>
            <w:rPrChange w:id="884" w:author="Ignacio Ribera Diaz" w:date="2018-09-13T01:36:00Z">
              <w:rPr>
                <w:szCs w:val="26"/>
              </w:rPr>
            </w:rPrChange>
          </w:rPr>
          <w:delText xml:space="preserve">El proyecto consiste en remodelar la página web de fisiología del grupo de innovación docente para que sea más cómoda de usar. Esta remodelación partirá de una plantilla de </w:delText>
        </w:r>
        <w:r w:rsidR="00821D1E" w:rsidRPr="004C3078" w:rsidDel="001A61EF">
          <w:rPr>
            <w:rPrChange w:id="885" w:author="Ignacio Ribera Diaz" w:date="2018-09-13T01:36:00Z">
              <w:rPr>
                <w:szCs w:val="26"/>
              </w:rPr>
            </w:rPrChange>
          </w:rPr>
          <w:delText>Bootstrap para facilitar la parte de CSS y JavaScript.</w:delText>
        </w:r>
      </w:del>
    </w:p>
    <w:p w14:paraId="0AF1F33A" w14:textId="7245D012" w:rsidR="006801C3" w:rsidRPr="004C3078" w:rsidDel="001A61EF" w:rsidRDefault="006801C3">
      <w:pPr>
        <w:rPr>
          <w:del w:id="886" w:author="Ignacio Ribera Diaz" w:date="2018-09-12T00:00:00Z"/>
          <w:rPrChange w:id="887" w:author="Ignacio Ribera Diaz" w:date="2018-09-13T01:36:00Z">
            <w:rPr>
              <w:del w:id="888" w:author="Ignacio Ribera Diaz" w:date="2018-09-12T00:00:00Z"/>
              <w:sz w:val="24"/>
              <w:szCs w:val="24"/>
            </w:rPr>
          </w:rPrChange>
        </w:rPr>
        <w:pPrChange w:id="889" w:author="Ignacio Ribera Diaz" w:date="2018-09-13T01:35:00Z">
          <w:pPr>
            <w:spacing w:line="276" w:lineRule="auto"/>
          </w:pPr>
        </w:pPrChange>
      </w:pPr>
    </w:p>
    <w:p w14:paraId="3635A4EE" w14:textId="2AB34C84" w:rsidR="006801C3" w:rsidRPr="004C3078" w:rsidDel="001630F1" w:rsidRDefault="006801C3">
      <w:pPr>
        <w:rPr>
          <w:del w:id="890" w:author="Ignacio Ribera Diaz" w:date="2018-09-12T00:07:00Z"/>
          <w:lang w:val="en-US"/>
          <w:rPrChange w:id="891" w:author="Ignacio Ribera Diaz" w:date="2018-09-13T01:36:00Z">
            <w:rPr>
              <w:del w:id="892" w:author="Ignacio Ribera Diaz" w:date="2018-09-12T00:07:00Z"/>
              <w:lang w:val="en-US"/>
            </w:rPr>
          </w:rPrChange>
        </w:rPr>
        <w:pPrChange w:id="893" w:author="Ignacio Ribera Diaz" w:date="2018-09-13T01:35:00Z">
          <w:pPr>
            <w:pStyle w:val="Ttulo1"/>
            <w:spacing w:line="276" w:lineRule="auto"/>
          </w:pPr>
        </w:pPrChange>
      </w:pPr>
      <w:del w:id="894" w:author="Ignacio Ribera Diaz" w:date="2018-09-11T21:20:00Z">
        <w:r w:rsidRPr="00CD185C" w:rsidDel="00CE6A20">
          <w:rPr>
            <w:lang w:val="en-US"/>
          </w:rPr>
          <w:delText>Summary</w:delText>
        </w:r>
      </w:del>
    </w:p>
    <w:p w14:paraId="5873A524" w14:textId="3B8B35A0" w:rsidR="00821D1E" w:rsidRPr="004C3078" w:rsidDel="001630F1" w:rsidRDefault="00821D1E">
      <w:pPr>
        <w:rPr>
          <w:del w:id="895" w:author="Ignacio Ribera Diaz" w:date="2018-09-12T00:07:00Z"/>
          <w:lang w:val="en-US"/>
        </w:rPr>
        <w:pPrChange w:id="896" w:author="Ignacio Ribera Diaz" w:date="2018-09-13T01:35:00Z">
          <w:pPr>
            <w:spacing w:line="276" w:lineRule="auto"/>
          </w:pPr>
        </w:pPrChange>
      </w:pPr>
    </w:p>
    <w:p w14:paraId="27DBE66D" w14:textId="1742BB36" w:rsidR="006801C3" w:rsidRPr="004C3078" w:rsidDel="001630F1" w:rsidRDefault="00821D1E">
      <w:pPr>
        <w:rPr>
          <w:del w:id="897" w:author="Ignacio Ribera Diaz" w:date="2018-09-12T00:07:00Z"/>
          <w:lang w:val="en-US"/>
          <w:rPrChange w:id="898" w:author="Ignacio Ribera Diaz" w:date="2018-09-13T01:36:00Z">
            <w:rPr>
              <w:del w:id="899" w:author="Ignacio Ribera Diaz" w:date="2018-09-12T00:07:00Z"/>
              <w:szCs w:val="26"/>
              <w:lang w:val="en-US"/>
            </w:rPr>
          </w:rPrChange>
        </w:rPr>
        <w:pPrChange w:id="900" w:author="Ignacio Ribera Diaz" w:date="2018-09-13T01:35:00Z">
          <w:pPr>
            <w:spacing w:line="276" w:lineRule="auto"/>
          </w:pPr>
        </w:pPrChange>
      </w:pPr>
      <w:del w:id="901" w:author="Ignacio Ribera Diaz" w:date="2018-09-12T00:07:00Z">
        <w:r w:rsidRPr="004C3078" w:rsidDel="001630F1">
          <w:rPr>
            <w:lang w:val="en-US"/>
            <w:rPrChange w:id="902" w:author="Ignacio Ribera Diaz" w:date="2018-09-13T01:36:00Z">
              <w:rPr>
                <w:szCs w:val="26"/>
                <w:lang w:val="en-US"/>
              </w:rPr>
            </w:rPrChange>
          </w:rPr>
          <w:delText>The project consists in remodeling the physiology web of the teaching innovation group, to make it more comfortable to use. This remodeling will be based on a Bootstrap template to facilitate the CSS and JavaScript parts.</w:delText>
        </w:r>
      </w:del>
    </w:p>
    <w:p w14:paraId="36BCC94E" w14:textId="7614CF85" w:rsidR="001B50F7" w:rsidRPr="004C3078" w:rsidDel="001630F1" w:rsidRDefault="001B50F7">
      <w:pPr>
        <w:rPr>
          <w:del w:id="903" w:author="Ignacio Ribera Diaz" w:date="2018-09-12T00:07:00Z"/>
          <w:lang w:val="en-US"/>
          <w:rPrChange w:id="904" w:author="Ignacio Ribera Diaz" w:date="2018-09-13T01:36:00Z">
            <w:rPr>
              <w:del w:id="905" w:author="Ignacio Ribera Diaz" w:date="2018-09-12T00:07:00Z"/>
              <w:szCs w:val="26"/>
              <w:lang w:val="en-US"/>
            </w:rPr>
          </w:rPrChange>
        </w:rPr>
        <w:pPrChange w:id="906" w:author="Ignacio Ribera Diaz" w:date="2018-09-13T01:35:00Z">
          <w:pPr>
            <w:spacing w:line="276" w:lineRule="auto"/>
          </w:pPr>
        </w:pPrChange>
      </w:pPr>
    </w:p>
    <w:p w14:paraId="04DFE920" w14:textId="5AB360C3" w:rsidR="006801C3" w:rsidRPr="004C3078" w:rsidDel="001630F1" w:rsidRDefault="006801C3">
      <w:pPr>
        <w:rPr>
          <w:del w:id="907" w:author="Ignacio Ribera Diaz" w:date="2018-09-12T00:07:00Z"/>
          <w:rPrChange w:id="908" w:author="Ignacio Ribera Diaz" w:date="2018-09-13T01:36:00Z">
            <w:rPr>
              <w:del w:id="909" w:author="Ignacio Ribera Diaz" w:date="2018-09-12T00:07:00Z"/>
            </w:rPr>
          </w:rPrChange>
        </w:rPr>
        <w:pPrChange w:id="910" w:author="Ignacio Ribera Diaz" w:date="2018-09-13T01:35:00Z">
          <w:pPr>
            <w:pStyle w:val="Ttulo1"/>
            <w:spacing w:line="276" w:lineRule="auto"/>
          </w:pPr>
        </w:pPrChange>
      </w:pPr>
      <w:del w:id="911" w:author="Ignacio Ribera Diaz" w:date="2018-09-12T00:07:00Z">
        <w:r w:rsidRPr="004C3078" w:rsidDel="001630F1">
          <w:rPr>
            <w:rPrChange w:id="912" w:author="Ignacio Ribera Diaz" w:date="2018-09-13T01:36:00Z">
              <w:rPr/>
            </w:rPrChange>
          </w:rPr>
          <w:delText>Palabras clave</w:delText>
        </w:r>
      </w:del>
    </w:p>
    <w:p w14:paraId="6D35CC91" w14:textId="2E940962" w:rsidR="00821D1E" w:rsidRPr="004C3078" w:rsidDel="001630F1" w:rsidRDefault="00821D1E">
      <w:pPr>
        <w:rPr>
          <w:del w:id="913" w:author="Ignacio Ribera Diaz" w:date="2018-09-12T00:07:00Z"/>
        </w:rPr>
        <w:pPrChange w:id="914" w:author="Ignacio Ribera Diaz" w:date="2018-09-13T01:35:00Z">
          <w:pPr>
            <w:spacing w:line="276" w:lineRule="auto"/>
          </w:pPr>
        </w:pPrChange>
      </w:pPr>
    </w:p>
    <w:p w14:paraId="113341BF" w14:textId="1D51E25D" w:rsidR="001B50F7" w:rsidRPr="004C3078" w:rsidDel="001630F1" w:rsidRDefault="00821D1E">
      <w:pPr>
        <w:rPr>
          <w:del w:id="915" w:author="Ignacio Ribera Diaz" w:date="2018-09-12T00:07:00Z"/>
          <w:rPrChange w:id="916" w:author="Ignacio Ribera Diaz" w:date="2018-09-13T01:36:00Z">
            <w:rPr>
              <w:del w:id="917" w:author="Ignacio Ribera Diaz" w:date="2018-09-12T00:07:00Z"/>
              <w:szCs w:val="26"/>
            </w:rPr>
          </w:rPrChange>
        </w:rPr>
        <w:pPrChange w:id="918" w:author="Ignacio Ribera Diaz" w:date="2018-09-13T01:35:00Z">
          <w:pPr>
            <w:spacing w:line="276" w:lineRule="auto"/>
          </w:pPr>
        </w:pPrChange>
      </w:pPr>
      <w:del w:id="919" w:author="Ignacio Ribera Diaz" w:date="2018-09-12T00:07:00Z">
        <w:r w:rsidRPr="004C3078" w:rsidDel="001630F1">
          <w:rPr>
            <w:rPrChange w:id="920" w:author="Ignacio Ribera Diaz" w:date="2018-09-13T01:36:00Z">
              <w:rPr>
                <w:szCs w:val="26"/>
              </w:rPr>
            </w:rPrChange>
          </w:rPr>
          <w:delText>HTML, CSS, JavaScript, web, contenedor.</w:delText>
        </w:r>
      </w:del>
    </w:p>
    <w:p w14:paraId="768BB508" w14:textId="58FCC82E" w:rsidR="00CE65D9" w:rsidRPr="004C3078" w:rsidDel="00644212" w:rsidRDefault="00CE65D9">
      <w:pPr>
        <w:rPr>
          <w:del w:id="921" w:author="Ignacio Ribera Diaz" w:date="2018-09-12T02:04:00Z"/>
          <w:rPrChange w:id="922" w:author="Ignacio Ribera Diaz" w:date="2018-09-13T01:36:00Z">
            <w:rPr>
              <w:del w:id="923" w:author="Ignacio Ribera Diaz" w:date="2018-09-12T02:04:00Z"/>
              <w:szCs w:val="26"/>
            </w:rPr>
          </w:rPrChange>
        </w:rPr>
        <w:pPrChange w:id="924" w:author="Ignacio Ribera Diaz" w:date="2018-09-13T01:35:00Z">
          <w:pPr>
            <w:spacing w:line="276" w:lineRule="auto"/>
          </w:pPr>
        </w:pPrChange>
      </w:pPr>
      <w:del w:id="925" w:author="Ignacio Ribera Diaz" w:date="2018-09-12T00:07:00Z">
        <w:r w:rsidRPr="004C3078" w:rsidDel="001630F1">
          <w:rPr>
            <w:rPrChange w:id="926" w:author="Ignacio Ribera Diaz" w:date="2018-09-13T01:36:00Z">
              <w:rPr>
                <w:szCs w:val="26"/>
              </w:rPr>
            </w:rPrChange>
          </w:rPr>
          <w:br w:type="page"/>
        </w:r>
      </w:del>
    </w:p>
    <w:p w14:paraId="4C8E19D2" w14:textId="74986EA4" w:rsidR="006801C3" w:rsidRDefault="00644212">
      <w:pPr>
        <w:pStyle w:val="Ttulo1"/>
        <w:pPrChange w:id="927" w:author="Ignacio Ribera Diaz" w:date="2018-09-13T01:53:00Z">
          <w:pPr>
            <w:pStyle w:val="Ttulo1"/>
            <w:spacing w:line="276" w:lineRule="auto"/>
          </w:pPr>
        </w:pPrChange>
      </w:pPr>
      <w:bookmarkStart w:id="928" w:name="_Toc524480164"/>
      <w:ins w:id="929" w:author="Ignacio Ribera Diaz" w:date="2018-09-12T02:04:00Z">
        <w:r w:rsidRPr="004C3078">
          <w:rPr>
            <w:sz w:val="22"/>
            <w:szCs w:val="22"/>
            <w:rPrChange w:id="930" w:author="Ignacio Ribera Diaz" w:date="2018-09-13T01:36:00Z">
              <w:rPr/>
            </w:rPrChange>
          </w:rPr>
          <w:br w:type="column"/>
        </w:r>
      </w:ins>
      <w:bookmarkStart w:id="931" w:name="_Toc524664789"/>
      <w:r w:rsidR="006801C3">
        <w:lastRenderedPageBreak/>
        <w:t>Resumen extendido</w:t>
      </w:r>
      <w:bookmarkEnd w:id="928"/>
      <w:bookmarkEnd w:id="931"/>
    </w:p>
    <w:p w14:paraId="19B1D056" w14:textId="559221C6" w:rsidR="00005542" w:rsidRDefault="00005542" w:rsidP="007D13FE">
      <w:pPr>
        <w:spacing w:line="276" w:lineRule="auto"/>
      </w:pPr>
    </w:p>
    <w:p w14:paraId="50CDCE75" w14:textId="77777777" w:rsidR="001B50F7" w:rsidRPr="003F4CF8" w:rsidRDefault="00102370" w:rsidP="007D13FE">
      <w:pPr>
        <w:spacing w:line="276" w:lineRule="auto"/>
        <w:rPr>
          <w:rPrChange w:id="932" w:author="Ignacio Ribera Diaz" w:date="2018-09-12T01:46:00Z">
            <w:rPr>
              <w:szCs w:val="26"/>
            </w:rPr>
          </w:rPrChange>
        </w:rPr>
      </w:pPr>
      <w:r w:rsidRPr="00CD185C">
        <w:t>La finalidad del proyecto es remodelar la página web de fisiología (</w:t>
      </w:r>
      <w:proofErr w:type="spellStart"/>
      <w:r w:rsidRPr="00CD185C">
        <w:t>fisionline</w:t>
      </w:r>
      <w:proofErr w:type="spellEnd"/>
      <w:r w:rsidRPr="00CD185C">
        <w:t>) del grupo de innovación docente de la universidad de Alcalá de Henares.</w:t>
      </w:r>
    </w:p>
    <w:p w14:paraId="62267B0D" w14:textId="274368B0" w:rsidR="00005542" w:rsidRPr="003F4CF8" w:rsidRDefault="00102370" w:rsidP="007D13FE">
      <w:pPr>
        <w:spacing w:line="276" w:lineRule="auto"/>
        <w:rPr>
          <w:ins w:id="933" w:author="Ignacio Ribera Diaz" w:date="2018-09-12T01:21:00Z"/>
          <w:rPrChange w:id="934" w:author="Ignacio Ribera Diaz" w:date="2018-09-12T01:46:00Z">
            <w:rPr>
              <w:ins w:id="935" w:author="Ignacio Ribera Diaz" w:date="2018-09-12T01:21:00Z"/>
              <w:szCs w:val="26"/>
            </w:rPr>
          </w:rPrChange>
        </w:rPr>
      </w:pPr>
      <w:r w:rsidRPr="003F4CF8">
        <w:rPr>
          <w:strike/>
          <w:rPrChange w:id="936" w:author="Ignacio Ribera Diaz" w:date="2018-09-12T01:46:00Z">
            <w:rPr>
              <w:szCs w:val="26"/>
            </w:rPr>
          </w:rPrChange>
        </w:rPr>
        <w:t>La página</w:t>
      </w:r>
      <w:ins w:id="937" w:author="Ignacio Ribera Diaz" w:date="2018-09-12T01:15:00Z">
        <w:r w:rsidR="009052EA" w:rsidRPr="003F4CF8">
          <w:rPr>
            <w:strike/>
            <w:rPrChange w:id="938" w:author="Ignacio Ribera Diaz" w:date="2018-09-12T01:46:00Z">
              <w:rPr>
                <w:szCs w:val="26"/>
              </w:rPr>
            </w:rPrChange>
          </w:rPr>
          <w:t xml:space="preserve"> </w:t>
        </w:r>
      </w:ins>
      <w:del w:id="939" w:author="Ignacio Ribera Diaz" w:date="2018-09-12T01:15:00Z">
        <w:r w:rsidRPr="00CD185C" w:rsidDel="009052EA">
          <w:delText xml:space="preserve"> </w:delText>
        </w:r>
      </w:del>
      <w:r w:rsidRPr="003F4CF8">
        <w:rPr>
          <w:strike/>
          <w:rPrChange w:id="940" w:author="Ignacio Ribera Diaz" w:date="2018-09-12T01:46:00Z">
            <w:rPr>
              <w:szCs w:val="26"/>
            </w:rPr>
          </w:rPrChange>
        </w:rPr>
        <w:t>no e</w:t>
      </w:r>
      <w:r w:rsidR="000C0491" w:rsidRPr="003F4CF8">
        <w:rPr>
          <w:strike/>
          <w:rPrChange w:id="941" w:author="Ignacio Ribera Diaz" w:date="2018-09-12T01:46:00Z">
            <w:rPr>
              <w:szCs w:val="26"/>
            </w:rPr>
          </w:rPrChange>
        </w:rPr>
        <w:t>ra</w:t>
      </w:r>
      <w:r w:rsidRPr="003F4CF8">
        <w:rPr>
          <w:strike/>
          <w:rPrChange w:id="942" w:author="Ignacio Ribera Diaz" w:date="2018-09-12T01:46:00Z">
            <w:rPr>
              <w:szCs w:val="26"/>
            </w:rPr>
          </w:rPrChange>
        </w:rPr>
        <w:t xml:space="preserve"> muy vistosa y por eso se ha realizado el trabajo sobre una plantilla de </w:t>
      </w:r>
      <w:proofErr w:type="spellStart"/>
      <w:r w:rsidR="006A1374" w:rsidRPr="003F4CF8">
        <w:rPr>
          <w:strike/>
          <w:rPrChange w:id="943" w:author="Ignacio Ribera Diaz" w:date="2018-09-12T01:46:00Z">
            <w:rPr>
              <w:szCs w:val="26"/>
            </w:rPr>
          </w:rPrChange>
        </w:rPr>
        <w:t>Wrap</w:t>
      </w:r>
      <w:r w:rsidRPr="003F4CF8">
        <w:rPr>
          <w:strike/>
          <w:rPrChange w:id="944" w:author="Ignacio Ribera Diaz" w:date="2018-09-12T01:46:00Z">
            <w:rPr>
              <w:szCs w:val="26"/>
            </w:rPr>
          </w:rPrChange>
        </w:rPr>
        <w:t>Bootstrap</w:t>
      </w:r>
      <w:proofErr w:type="spellEnd"/>
      <w:r w:rsidR="00FC226B" w:rsidRPr="003F4CF8">
        <w:rPr>
          <w:strike/>
          <w:rPrChange w:id="945" w:author="Ignacio Ribera Diaz" w:date="2018-09-12T01:46:00Z">
            <w:rPr>
              <w:szCs w:val="26"/>
            </w:rPr>
          </w:rPrChange>
        </w:rPr>
        <w:t xml:space="preserve">, con un diseño ya </w:t>
      </w:r>
      <w:r w:rsidR="001B50F7" w:rsidRPr="003F4CF8">
        <w:rPr>
          <w:strike/>
          <w:rPrChange w:id="946" w:author="Ignacio Ribera Diaz" w:date="2018-09-12T01:46:00Z">
            <w:rPr>
              <w:szCs w:val="26"/>
            </w:rPr>
          </w:rPrChange>
        </w:rPr>
        <w:t xml:space="preserve">establecido. Con este cambio la web quedará más minimalista y visualmente más </w:t>
      </w:r>
      <w:commentRangeStart w:id="947"/>
      <w:r w:rsidR="001B50F7" w:rsidRPr="003F4CF8">
        <w:rPr>
          <w:strike/>
          <w:rPrChange w:id="948" w:author="Ignacio Ribera Diaz" w:date="2018-09-12T01:46:00Z">
            <w:rPr>
              <w:szCs w:val="26"/>
            </w:rPr>
          </w:rPrChange>
        </w:rPr>
        <w:t>agradable</w:t>
      </w:r>
      <w:commentRangeEnd w:id="947"/>
      <w:r w:rsidR="009E0454" w:rsidRPr="003F4CF8">
        <w:rPr>
          <w:rStyle w:val="Refdecomentario"/>
          <w:strike/>
          <w:sz w:val="22"/>
          <w:szCs w:val="22"/>
          <w:rPrChange w:id="949" w:author="Ignacio Ribera Diaz" w:date="2018-09-12T01:46:00Z">
            <w:rPr>
              <w:rStyle w:val="Refdecomentario"/>
            </w:rPr>
          </w:rPrChange>
        </w:rPr>
        <w:commentReference w:id="947"/>
      </w:r>
      <w:r w:rsidR="001B50F7" w:rsidRPr="003F4CF8">
        <w:rPr>
          <w:strike/>
          <w:rPrChange w:id="950" w:author="Ignacio Ribera Diaz" w:date="2018-09-12T01:46:00Z">
            <w:rPr>
              <w:szCs w:val="26"/>
            </w:rPr>
          </w:rPrChange>
        </w:rPr>
        <w:t>.</w:t>
      </w:r>
      <w:ins w:id="951" w:author="Ignacio Ribera Diaz" w:date="2018-09-12T01:09:00Z">
        <w:r w:rsidR="00B604D7" w:rsidRPr="00CD185C">
          <w:t xml:space="preserve"> </w:t>
        </w:r>
      </w:ins>
      <w:ins w:id="952" w:author="Ignacio Ribera Diaz" w:date="2018-09-12T01:15:00Z">
        <w:r w:rsidR="009052EA" w:rsidRPr="00CD185C">
          <w:t>La página web</w:t>
        </w:r>
      </w:ins>
      <w:ins w:id="953" w:author="Ignacio Ribera Diaz" w:date="2018-09-12T01:16:00Z">
        <w:r w:rsidR="009052EA" w:rsidRPr="003F4CF8">
          <w:rPr>
            <w:rPrChange w:id="954" w:author="Ignacio Ribera Diaz" w:date="2018-09-12T01:46:00Z">
              <w:rPr>
                <w:szCs w:val="26"/>
              </w:rPr>
            </w:rPrChange>
          </w:rPr>
          <w:t xml:space="preserve"> original tenía un aspecto poco cuidado en lo que se refiere a combinación de colores, menús o distribución de la información. Para asegurar </w:t>
        </w:r>
      </w:ins>
      <w:ins w:id="955" w:author="Ignacio Ribera Diaz" w:date="2018-09-12T01:18:00Z">
        <w:r w:rsidR="009052EA" w:rsidRPr="003F4CF8">
          <w:rPr>
            <w:rPrChange w:id="956" w:author="Ignacio Ribera Diaz" w:date="2018-09-12T01:46:00Z">
              <w:rPr>
                <w:szCs w:val="26"/>
              </w:rPr>
            </w:rPrChange>
          </w:rPr>
          <w:t>una mejora considerable en la remodelación de la página</w:t>
        </w:r>
      </w:ins>
      <w:ins w:id="957" w:author="Ignacio Ribera Diaz" w:date="2018-09-12T01:19:00Z">
        <w:r w:rsidR="009052EA" w:rsidRPr="003F4CF8">
          <w:rPr>
            <w:rPrChange w:id="958" w:author="Ignacio Ribera Diaz" w:date="2018-09-12T01:46:00Z">
              <w:rPr>
                <w:szCs w:val="26"/>
              </w:rPr>
            </w:rPrChange>
          </w:rPr>
          <w:t xml:space="preserve">, se optó por buscar una plantilla sobre la que rellenar nuestra </w:t>
        </w:r>
      </w:ins>
      <w:ins w:id="959" w:author="Ignacio Ribera Diaz" w:date="2018-09-12T01:20:00Z">
        <w:r w:rsidR="00030375" w:rsidRPr="003F4CF8">
          <w:rPr>
            <w:rPrChange w:id="960" w:author="Ignacio Ribera Diaz" w:date="2018-09-12T01:46:00Z">
              <w:rPr>
                <w:szCs w:val="26"/>
              </w:rPr>
            </w:rPrChange>
          </w:rPr>
          <w:t xml:space="preserve">web y así asegurar unos acabados que fueran una mejora sustancial frente a la página vigente en ese </w:t>
        </w:r>
      </w:ins>
      <w:ins w:id="961" w:author="Ignacio Ribera Diaz" w:date="2018-09-12T01:21:00Z">
        <w:r w:rsidR="00030375" w:rsidRPr="003F4CF8">
          <w:rPr>
            <w:rPrChange w:id="962" w:author="Ignacio Ribera Diaz" w:date="2018-09-12T01:46:00Z">
              <w:rPr>
                <w:szCs w:val="26"/>
              </w:rPr>
            </w:rPrChange>
          </w:rPr>
          <w:t>momento.</w:t>
        </w:r>
      </w:ins>
    </w:p>
    <w:p w14:paraId="6013E933" w14:textId="7F86A341" w:rsidR="00030375" w:rsidRPr="003F4CF8" w:rsidRDefault="00030375" w:rsidP="007D13FE">
      <w:pPr>
        <w:spacing w:line="276" w:lineRule="auto"/>
        <w:rPr>
          <w:rPrChange w:id="963" w:author="Ignacio Ribera Diaz" w:date="2018-09-12T01:46:00Z">
            <w:rPr>
              <w:szCs w:val="26"/>
            </w:rPr>
          </w:rPrChange>
        </w:rPr>
      </w:pPr>
      <w:ins w:id="964" w:author="Ignacio Ribera Diaz" w:date="2018-09-12T01:22:00Z">
        <w:r w:rsidRPr="003F4CF8">
          <w:rPr>
            <w:rPrChange w:id="965" w:author="Ignacio Ribera Diaz" w:date="2018-09-12T01:46:00Z">
              <w:rPr>
                <w:szCs w:val="26"/>
              </w:rPr>
            </w:rPrChange>
          </w:rPr>
          <w:t xml:space="preserve">Actualmente tenemos disponibles una gran cantidad de </w:t>
        </w:r>
      </w:ins>
      <w:ins w:id="966" w:author="Ignacio Ribera Diaz" w:date="2018-09-12T01:24:00Z">
        <w:r w:rsidRPr="003F4CF8">
          <w:rPr>
            <w:rPrChange w:id="967" w:author="Ignacio Ribera Diaz" w:date="2018-09-12T01:46:00Z">
              <w:rPr>
                <w:szCs w:val="26"/>
              </w:rPr>
            </w:rPrChange>
          </w:rPr>
          <w:t>tecnologías</w:t>
        </w:r>
      </w:ins>
      <w:ins w:id="968" w:author="Ignacio Ribera Diaz" w:date="2018-09-12T01:22:00Z">
        <w:r w:rsidRPr="003F4CF8">
          <w:rPr>
            <w:rPrChange w:id="969" w:author="Ignacio Ribera Diaz" w:date="2018-09-12T01:46:00Z">
              <w:rPr>
                <w:szCs w:val="26"/>
              </w:rPr>
            </w:rPrChange>
          </w:rPr>
          <w:t xml:space="preserve"> para la elaboración d</w:t>
        </w:r>
      </w:ins>
      <w:ins w:id="970" w:author="Ignacio Ribera Diaz" w:date="2018-09-12T01:23:00Z">
        <w:r w:rsidRPr="003F4CF8">
          <w:rPr>
            <w:rPrChange w:id="971" w:author="Ignacio Ribera Diaz" w:date="2018-09-12T01:46:00Z">
              <w:rPr>
                <w:szCs w:val="26"/>
              </w:rPr>
            </w:rPrChange>
          </w:rPr>
          <w:t>e páginas</w:t>
        </w:r>
      </w:ins>
      <w:ins w:id="972" w:author="Ignacio Ribera Diaz" w:date="2018-09-12T01:24:00Z">
        <w:r w:rsidRPr="003F4CF8">
          <w:rPr>
            <w:rPrChange w:id="973" w:author="Ignacio Ribera Diaz" w:date="2018-09-12T01:46:00Z">
              <w:rPr>
                <w:szCs w:val="26"/>
              </w:rPr>
            </w:rPrChange>
          </w:rPr>
          <w:t xml:space="preserve">, </w:t>
        </w:r>
      </w:ins>
      <w:ins w:id="974" w:author="Ignacio Ribera Diaz" w:date="2018-09-12T01:25:00Z">
        <w:r w:rsidRPr="003F4CF8">
          <w:rPr>
            <w:rPrChange w:id="975" w:author="Ignacio Ribera Diaz" w:date="2018-09-12T01:46:00Z">
              <w:rPr>
                <w:szCs w:val="26"/>
              </w:rPr>
            </w:rPrChange>
          </w:rPr>
          <w:t>de las cuales, las más demandadas son</w:t>
        </w:r>
      </w:ins>
      <w:ins w:id="976" w:author="Ignacio Ribera Diaz" w:date="2018-09-12T01:26:00Z">
        <w:r w:rsidRPr="003F4CF8">
          <w:rPr>
            <w:rPrChange w:id="977" w:author="Ignacio Ribera Diaz" w:date="2018-09-12T01:46:00Z">
              <w:rPr>
                <w:szCs w:val="26"/>
              </w:rPr>
            </w:rPrChange>
          </w:rPr>
          <w:t>:</w:t>
        </w:r>
      </w:ins>
      <w:ins w:id="978" w:author="Ignacio Ribera Diaz" w:date="2018-09-12T01:25:00Z">
        <w:r w:rsidRPr="003F4CF8">
          <w:rPr>
            <w:rPrChange w:id="979" w:author="Ignacio Ribera Diaz" w:date="2018-09-12T01:46:00Z">
              <w:rPr>
                <w:szCs w:val="26"/>
              </w:rPr>
            </w:rPrChange>
          </w:rPr>
          <w:t xml:space="preserve"> HTM</w:t>
        </w:r>
      </w:ins>
      <w:ins w:id="980" w:author="Ignacio Ribera Diaz" w:date="2018-09-12T01:26:00Z">
        <w:r w:rsidRPr="003F4CF8">
          <w:rPr>
            <w:rPrChange w:id="981" w:author="Ignacio Ribera Diaz" w:date="2018-09-12T01:46:00Z">
              <w:rPr>
                <w:szCs w:val="26"/>
              </w:rPr>
            </w:rPrChange>
          </w:rPr>
          <w:t xml:space="preserve">L5, CSS3 y JavaScript. </w:t>
        </w:r>
      </w:ins>
      <w:ins w:id="982" w:author="Ignacio Ribera Diaz" w:date="2018-09-12T01:28:00Z">
        <w:r w:rsidRPr="003F4CF8">
          <w:rPr>
            <w:rPrChange w:id="983" w:author="Ignacio Ribera Diaz" w:date="2018-09-12T01:46:00Z">
              <w:rPr>
                <w:szCs w:val="26"/>
              </w:rPr>
            </w:rPrChange>
          </w:rPr>
          <w:t>La razón de su popularidad es</w:t>
        </w:r>
      </w:ins>
      <w:ins w:id="984" w:author="Ignacio Ribera Diaz" w:date="2018-09-12T01:27:00Z">
        <w:r w:rsidRPr="003F4CF8">
          <w:rPr>
            <w:rPrChange w:id="985" w:author="Ignacio Ribera Diaz" w:date="2018-09-12T01:46:00Z">
              <w:rPr>
                <w:szCs w:val="26"/>
              </w:rPr>
            </w:rPrChange>
          </w:rPr>
          <w:t xml:space="preserve">, en el caso del HTML y CSS, la continuidad </w:t>
        </w:r>
      </w:ins>
      <w:ins w:id="986" w:author="Ignacio Ribera Diaz" w:date="2018-09-12T01:28:00Z">
        <w:r w:rsidRPr="003F4CF8">
          <w:rPr>
            <w:rPrChange w:id="987" w:author="Ignacio Ribera Diaz" w:date="2018-09-12T01:46:00Z">
              <w:rPr>
                <w:szCs w:val="26"/>
              </w:rPr>
            </w:rPrChange>
          </w:rPr>
          <w:t>del</w:t>
        </w:r>
      </w:ins>
      <w:ins w:id="988" w:author="Ignacio Ribera Diaz" w:date="2018-09-12T01:27:00Z">
        <w:r w:rsidRPr="003F4CF8">
          <w:rPr>
            <w:rPrChange w:id="989" w:author="Ignacio Ribera Diaz" w:date="2018-09-12T01:46:00Z">
              <w:rPr>
                <w:szCs w:val="26"/>
              </w:rPr>
            </w:rPrChange>
          </w:rPr>
          <w:t xml:space="preserve"> estándar </w:t>
        </w:r>
      </w:ins>
      <w:ins w:id="990" w:author="Ignacio Ribera Diaz" w:date="2018-09-12T01:28:00Z">
        <w:r w:rsidRPr="003F4CF8">
          <w:rPr>
            <w:rPrChange w:id="991" w:author="Ignacio Ribera Diaz" w:date="2018-09-12T01:46:00Z">
              <w:rPr>
                <w:szCs w:val="26"/>
              </w:rPr>
            </w:rPrChange>
          </w:rPr>
          <w:t>previo,</w:t>
        </w:r>
      </w:ins>
      <w:ins w:id="992" w:author="Ignacio Ribera Diaz" w:date="2018-09-12T01:27:00Z">
        <w:r w:rsidRPr="003F4CF8">
          <w:rPr>
            <w:rPrChange w:id="993" w:author="Ignacio Ribera Diaz" w:date="2018-09-12T01:46:00Z">
              <w:rPr>
                <w:szCs w:val="26"/>
              </w:rPr>
            </w:rPrChange>
          </w:rPr>
          <w:t xml:space="preserve"> pero con pequeñas modificaciones, diferente de competencia como </w:t>
        </w:r>
      </w:ins>
      <w:ins w:id="994" w:author="Ignacio Ribera Diaz" w:date="2018-09-12T01:28:00Z">
        <w:r w:rsidRPr="003F4CF8">
          <w:rPr>
            <w:rPrChange w:id="995" w:author="Ignacio Ribera Diaz" w:date="2018-09-12T01:46:00Z">
              <w:rPr>
                <w:szCs w:val="26"/>
              </w:rPr>
            </w:rPrChange>
          </w:rPr>
          <w:t>puede</w:t>
        </w:r>
      </w:ins>
      <w:ins w:id="996" w:author="Ignacio Ribera Diaz" w:date="2018-09-12T01:27:00Z">
        <w:r w:rsidRPr="003F4CF8">
          <w:rPr>
            <w:rPrChange w:id="997" w:author="Ignacio Ribera Diaz" w:date="2018-09-12T01:46:00Z">
              <w:rPr>
                <w:szCs w:val="26"/>
              </w:rPr>
            </w:rPrChange>
          </w:rPr>
          <w:t xml:space="preserve"> ser el XM</w:t>
        </w:r>
      </w:ins>
      <w:ins w:id="998" w:author="Ignacio Ribera Diaz" w:date="2018-09-12T01:28:00Z">
        <w:r w:rsidRPr="003F4CF8">
          <w:rPr>
            <w:rPrChange w:id="999" w:author="Ignacio Ribera Diaz" w:date="2018-09-12T01:46:00Z">
              <w:rPr>
                <w:szCs w:val="26"/>
              </w:rPr>
            </w:rPrChange>
          </w:rPr>
          <w:t>L. En cuanto a JavaScript, su popularidad deri</w:t>
        </w:r>
      </w:ins>
      <w:ins w:id="1000" w:author="Ignacio Ribera Diaz" w:date="2018-09-12T01:29:00Z">
        <w:r w:rsidRPr="003F4CF8">
          <w:rPr>
            <w:rPrChange w:id="1001" w:author="Ignacio Ribera Diaz" w:date="2018-09-12T01:46:00Z">
              <w:rPr>
                <w:szCs w:val="26"/>
              </w:rPr>
            </w:rPrChange>
          </w:rPr>
          <w:t>va de la facilidad para programarse e implementarse en entornos web. Tras analizar</w:t>
        </w:r>
      </w:ins>
      <w:ins w:id="1002" w:author="Ignacio Ribera Diaz" w:date="2018-09-12T01:30:00Z">
        <w:r w:rsidR="00F32EF6" w:rsidRPr="003F4CF8">
          <w:rPr>
            <w:rPrChange w:id="1003" w:author="Ignacio Ribera Diaz" w:date="2018-09-12T01:46:00Z">
              <w:rPr>
                <w:szCs w:val="26"/>
              </w:rPr>
            </w:rPrChange>
          </w:rPr>
          <w:t xml:space="preserve"> las </w:t>
        </w:r>
      </w:ins>
      <w:ins w:id="1004" w:author="Ignacio Ribera Diaz" w:date="2018-09-12T01:31:00Z">
        <w:r w:rsidR="00F32EF6" w:rsidRPr="003F4CF8">
          <w:rPr>
            <w:rPrChange w:id="1005" w:author="Ignacio Ribera Diaz" w:date="2018-09-12T01:46:00Z">
              <w:rPr>
                <w:szCs w:val="26"/>
              </w:rPr>
            </w:rPrChange>
          </w:rPr>
          <w:t>opciones</w:t>
        </w:r>
      </w:ins>
      <w:ins w:id="1006" w:author="Ignacio Ribera Diaz" w:date="2018-09-12T01:30:00Z">
        <w:r w:rsidR="00F32EF6" w:rsidRPr="003F4CF8">
          <w:rPr>
            <w:rPrChange w:id="1007" w:author="Ignacio Ribera Diaz" w:date="2018-09-12T01:46:00Z">
              <w:rPr>
                <w:szCs w:val="26"/>
              </w:rPr>
            </w:rPrChange>
          </w:rPr>
          <w:t xml:space="preserve">, se optó por las 3 más populares, </w:t>
        </w:r>
      </w:ins>
      <w:ins w:id="1008" w:author="Ignacio Ribera Diaz" w:date="2018-09-12T01:31:00Z">
        <w:r w:rsidR="00F32EF6" w:rsidRPr="003F4CF8">
          <w:rPr>
            <w:rPrChange w:id="1009" w:author="Ignacio Ribera Diaz" w:date="2018-09-12T01:46:00Z">
              <w:rPr>
                <w:szCs w:val="26"/>
              </w:rPr>
            </w:rPrChange>
          </w:rPr>
          <w:t>debido a la facilidad para encontrar documentación relacionada con las mismas.</w:t>
        </w:r>
      </w:ins>
      <w:ins w:id="1010" w:author="Ignacio Ribera Diaz" w:date="2018-09-12T01:30:00Z">
        <w:r w:rsidR="00F32EF6" w:rsidRPr="003F4CF8">
          <w:rPr>
            <w:rPrChange w:id="1011" w:author="Ignacio Ribera Diaz" w:date="2018-09-12T01:46:00Z">
              <w:rPr>
                <w:szCs w:val="26"/>
              </w:rPr>
            </w:rPrChange>
          </w:rPr>
          <w:t xml:space="preserve"> </w:t>
        </w:r>
      </w:ins>
    </w:p>
    <w:p w14:paraId="39089D7C" w14:textId="66F71135" w:rsidR="001B50F7" w:rsidRPr="003F4CF8" w:rsidRDefault="003D76FB" w:rsidP="007D13FE">
      <w:pPr>
        <w:spacing w:line="276" w:lineRule="auto"/>
        <w:rPr>
          <w:strike/>
          <w:rPrChange w:id="1012" w:author="Ignacio Ribera Diaz" w:date="2018-09-12T01:46:00Z">
            <w:rPr>
              <w:szCs w:val="26"/>
            </w:rPr>
          </w:rPrChange>
        </w:rPr>
      </w:pPr>
      <w:commentRangeStart w:id="1013"/>
      <w:r w:rsidRPr="003F4CF8">
        <w:rPr>
          <w:strike/>
          <w:rPrChange w:id="1014" w:author="Ignacio Ribera Diaz" w:date="2018-09-12T01:46:00Z">
            <w:rPr>
              <w:szCs w:val="26"/>
            </w:rPr>
          </w:rPrChange>
        </w:rPr>
        <w:t>El</w:t>
      </w:r>
      <w:commentRangeEnd w:id="1013"/>
      <w:r w:rsidR="009E0454" w:rsidRPr="003F4CF8">
        <w:rPr>
          <w:rStyle w:val="Refdecomentario"/>
          <w:strike/>
          <w:sz w:val="22"/>
          <w:szCs w:val="22"/>
          <w:rPrChange w:id="1015" w:author="Ignacio Ribera Diaz" w:date="2018-09-12T01:46:00Z">
            <w:rPr>
              <w:rStyle w:val="Refdecomentario"/>
            </w:rPr>
          </w:rPrChange>
        </w:rPr>
        <w:commentReference w:id="1013"/>
      </w:r>
      <w:r w:rsidRPr="003F4CF8">
        <w:rPr>
          <w:strike/>
          <w:rPrChange w:id="1016" w:author="Ignacio Ribera Diaz" w:date="2018-09-12T01:46:00Z">
            <w:rPr>
              <w:szCs w:val="26"/>
            </w:rPr>
          </w:rPrChange>
        </w:rPr>
        <w:t xml:space="preserve"> proyecto comenzará con una introducción a las tecnologías web que se van a usar en él, que serán: HTML, CSS y JavaScript. </w:t>
      </w:r>
      <w:r w:rsidR="006A1374" w:rsidRPr="003F4CF8">
        <w:rPr>
          <w:strike/>
          <w:rPrChange w:id="1017" w:author="Ignacio Ribera Diaz" w:date="2018-09-12T01:46:00Z">
            <w:rPr>
              <w:szCs w:val="26"/>
            </w:rPr>
          </w:rPrChange>
        </w:rPr>
        <w:t xml:space="preserve">A continuación, seguiremos hablando sobre </w:t>
      </w:r>
      <w:r w:rsidR="00102DC7" w:rsidRPr="003F4CF8">
        <w:rPr>
          <w:strike/>
          <w:rPrChange w:id="1018" w:author="Ignacio Ribera Diaz" w:date="2018-09-12T01:46:00Z">
            <w:rPr>
              <w:szCs w:val="26"/>
            </w:rPr>
          </w:rPrChange>
        </w:rPr>
        <w:t xml:space="preserve">la plantilla adquirida y sobre </w:t>
      </w:r>
      <w:r w:rsidR="006A1374" w:rsidRPr="003F4CF8">
        <w:rPr>
          <w:strike/>
          <w:rPrChange w:id="1019" w:author="Ignacio Ribera Diaz" w:date="2018-09-12T01:46:00Z">
            <w:rPr>
              <w:szCs w:val="26"/>
            </w:rPr>
          </w:rPrChange>
        </w:rPr>
        <w:t xml:space="preserve">Bootstrap, una librería web en la que se ha basado la plantilla </w:t>
      </w:r>
      <w:r w:rsidR="00102DC7" w:rsidRPr="003F4CF8">
        <w:rPr>
          <w:strike/>
          <w:rPrChange w:id="1020" w:author="Ignacio Ribera Diaz" w:date="2018-09-12T01:46:00Z">
            <w:rPr>
              <w:szCs w:val="26"/>
            </w:rPr>
          </w:rPrChange>
        </w:rPr>
        <w:t>para</w:t>
      </w:r>
      <w:r w:rsidR="006A1374" w:rsidRPr="003F4CF8">
        <w:rPr>
          <w:strike/>
          <w:rPrChange w:id="1021" w:author="Ignacio Ribera Diaz" w:date="2018-09-12T01:46:00Z">
            <w:rPr>
              <w:szCs w:val="26"/>
            </w:rPr>
          </w:rPrChange>
        </w:rPr>
        <w:t xml:space="preserve"> la remodelación de la web. </w:t>
      </w:r>
    </w:p>
    <w:p w14:paraId="2F5C055B" w14:textId="6D6F6EE1" w:rsidR="00E1456B" w:rsidRPr="003F4CF8" w:rsidRDefault="00E1456B" w:rsidP="007D13FE">
      <w:pPr>
        <w:spacing w:line="276" w:lineRule="auto"/>
        <w:rPr>
          <w:strike/>
          <w:rPrChange w:id="1022" w:author="Ignacio Ribera Diaz" w:date="2018-09-12T01:46:00Z">
            <w:rPr>
              <w:szCs w:val="26"/>
            </w:rPr>
          </w:rPrChange>
        </w:rPr>
      </w:pPr>
      <w:r w:rsidRPr="003F4CF8">
        <w:rPr>
          <w:strike/>
          <w:rPrChange w:id="1023" w:author="Ignacio Ribera Diaz" w:date="2018-09-12T01:46:00Z">
            <w:rPr>
              <w:szCs w:val="26"/>
            </w:rPr>
          </w:rPrChange>
        </w:rPr>
        <w:t xml:space="preserve">Tras la explicación de las tecnologías, se explicará el procedimiento utilizado para la realización del trabajo y las herramientas utilizadas para ello. </w:t>
      </w:r>
    </w:p>
    <w:p w14:paraId="66FDAA31" w14:textId="262A56F6" w:rsidR="00CE65D9" w:rsidRPr="003F4CF8" w:rsidRDefault="00CE65D9" w:rsidP="007D13FE">
      <w:pPr>
        <w:spacing w:line="276" w:lineRule="auto"/>
        <w:rPr>
          <w:strike/>
          <w:rPrChange w:id="1024" w:author="Ignacio Ribera Diaz" w:date="2018-09-12T01:46:00Z">
            <w:rPr>
              <w:szCs w:val="26"/>
            </w:rPr>
          </w:rPrChange>
        </w:rPr>
      </w:pPr>
      <w:r w:rsidRPr="003F4CF8">
        <w:rPr>
          <w:strike/>
          <w:rPrChange w:id="1025" w:author="Ignacio Ribera Diaz" w:date="2018-09-12T01:46:00Z">
            <w:rPr>
              <w:szCs w:val="26"/>
            </w:rPr>
          </w:rPrChange>
        </w:rPr>
        <w:t>Seguiremos con el resultado del proyecto, mostrando las diferencias con la antigua web.</w:t>
      </w:r>
    </w:p>
    <w:p w14:paraId="4156E46C" w14:textId="09C7F1B4" w:rsidR="00CE65D9" w:rsidRPr="00CD185C" w:rsidRDefault="00CE65D9" w:rsidP="007D13FE">
      <w:pPr>
        <w:spacing w:line="276" w:lineRule="auto"/>
      </w:pPr>
      <w:r w:rsidRPr="003F4CF8">
        <w:rPr>
          <w:strike/>
          <w:rPrChange w:id="1026" w:author="Ignacio Ribera Diaz" w:date="2018-09-12T01:46:00Z">
            <w:rPr>
              <w:szCs w:val="26"/>
            </w:rPr>
          </w:rPrChange>
        </w:rPr>
        <w:t>Por último, finalizaremos con las conclusiones tras la finalización de la página y la bibliografía utilizada para su realización</w:t>
      </w:r>
      <w:r w:rsidRPr="00CD185C">
        <w:t>.</w:t>
      </w:r>
    </w:p>
    <w:p w14:paraId="28615238" w14:textId="4297EB2F" w:rsidR="00E1456B" w:rsidRPr="003F4CF8" w:rsidRDefault="00F32EF6" w:rsidP="007D13FE">
      <w:pPr>
        <w:spacing w:line="276" w:lineRule="auto"/>
        <w:rPr>
          <w:ins w:id="1027" w:author="Ignacio Ribera Diaz" w:date="2018-09-12T01:36:00Z"/>
          <w:rPrChange w:id="1028" w:author="Ignacio Ribera Diaz" w:date="2018-09-12T01:46:00Z">
            <w:rPr>
              <w:ins w:id="1029" w:author="Ignacio Ribera Diaz" w:date="2018-09-12T01:36:00Z"/>
              <w:szCs w:val="26"/>
            </w:rPr>
          </w:rPrChange>
        </w:rPr>
      </w:pPr>
      <w:ins w:id="1030" w:author="Ignacio Ribera Diaz" w:date="2018-09-12T01:32:00Z">
        <w:r w:rsidRPr="003F4CF8">
          <w:rPr>
            <w:rPrChange w:id="1031" w:author="Ignacio Ribera Diaz" w:date="2018-09-12T01:46:00Z">
              <w:rPr>
                <w:szCs w:val="26"/>
              </w:rPr>
            </w:rPrChange>
          </w:rPr>
          <w:t xml:space="preserve">Una vez explicadas estas tecnologías, se </w:t>
        </w:r>
      </w:ins>
      <w:ins w:id="1032" w:author="Ignacio Ribera Diaz" w:date="2018-09-12T01:33:00Z">
        <w:r w:rsidRPr="003F4CF8">
          <w:rPr>
            <w:rPrChange w:id="1033" w:author="Ignacio Ribera Diaz" w:date="2018-09-12T01:46:00Z">
              <w:rPr>
                <w:szCs w:val="26"/>
              </w:rPr>
            </w:rPrChange>
          </w:rPr>
          <w:t>pasa</w:t>
        </w:r>
      </w:ins>
      <w:ins w:id="1034" w:author="Ignacio Ribera Diaz" w:date="2018-09-12T01:32:00Z">
        <w:r w:rsidRPr="003F4CF8">
          <w:rPr>
            <w:rPrChange w:id="1035" w:author="Ignacio Ribera Diaz" w:date="2018-09-12T01:46:00Z">
              <w:rPr>
                <w:szCs w:val="26"/>
              </w:rPr>
            </w:rPrChange>
          </w:rPr>
          <w:t xml:space="preserve"> a la explicación </w:t>
        </w:r>
      </w:ins>
      <w:ins w:id="1036" w:author="Ignacio Ribera Diaz" w:date="2018-09-12T01:33:00Z">
        <w:r w:rsidRPr="003F4CF8">
          <w:rPr>
            <w:rPrChange w:id="1037" w:author="Ignacio Ribera Diaz" w:date="2018-09-12T01:46:00Z">
              <w:rPr>
                <w:szCs w:val="26"/>
              </w:rPr>
            </w:rPrChange>
          </w:rPr>
          <w:t xml:space="preserve">de la plantilla utilizada. Para este caso concreto, se ha optado por una plantilla </w:t>
        </w:r>
      </w:ins>
      <w:ins w:id="1038" w:author="Ignacio Ribera Diaz" w:date="2018-09-12T01:34:00Z">
        <w:r w:rsidRPr="003F4CF8">
          <w:rPr>
            <w:rPrChange w:id="1039" w:author="Ignacio Ribera Diaz" w:date="2018-09-12T01:46:00Z">
              <w:rPr>
                <w:szCs w:val="26"/>
              </w:rPr>
            </w:rPrChange>
          </w:rPr>
          <w:t xml:space="preserve">de </w:t>
        </w:r>
        <w:proofErr w:type="spellStart"/>
        <w:r w:rsidRPr="003F4CF8">
          <w:rPr>
            <w:rPrChange w:id="1040" w:author="Ignacio Ribera Diaz" w:date="2018-09-12T01:46:00Z">
              <w:rPr>
                <w:szCs w:val="26"/>
              </w:rPr>
            </w:rPrChange>
          </w:rPr>
          <w:t>WrapBootsTrap</w:t>
        </w:r>
        <w:proofErr w:type="spellEnd"/>
        <w:r w:rsidRPr="003F4CF8">
          <w:rPr>
            <w:rPrChange w:id="1041" w:author="Ignacio Ribera Diaz" w:date="2018-09-12T01:46:00Z">
              <w:rPr>
                <w:szCs w:val="26"/>
              </w:rPr>
            </w:rPrChange>
          </w:rPr>
          <w:t xml:space="preserve"> </w:t>
        </w:r>
      </w:ins>
      <w:ins w:id="1042" w:author="Ignacio Ribera Diaz" w:date="2018-09-12T01:35:00Z">
        <w:r w:rsidRPr="003F4CF8">
          <w:rPr>
            <w:rPrChange w:id="1043" w:author="Ignacio Ribera Diaz" w:date="2018-09-12T01:46:00Z">
              <w:rPr>
                <w:szCs w:val="26"/>
              </w:rPr>
            </w:rPrChange>
          </w:rPr>
          <w:t xml:space="preserve">(una empresa dedicada a la comercialización de plantillas web), la cual se basa en </w:t>
        </w:r>
        <w:proofErr w:type="spellStart"/>
        <w:r w:rsidRPr="003F4CF8">
          <w:rPr>
            <w:rPrChange w:id="1044" w:author="Ignacio Ribera Diaz" w:date="2018-09-12T01:46:00Z">
              <w:rPr>
                <w:szCs w:val="26"/>
              </w:rPr>
            </w:rPrChange>
          </w:rPr>
          <w:t>BootsTrap</w:t>
        </w:r>
        <w:proofErr w:type="spellEnd"/>
        <w:r w:rsidRPr="003F4CF8">
          <w:rPr>
            <w:rPrChange w:id="1045" w:author="Ignacio Ribera Diaz" w:date="2018-09-12T01:46:00Z">
              <w:rPr>
                <w:szCs w:val="26"/>
              </w:rPr>
            </w:rPrChange>
          </w:rPr>
          <w:t xml:space="preserve"> (</w:t>
        </w:r>
      </w:ins>
      <w:ins w:id="1046" w:author="Ignacio Ribera Diaz" w:date="2018-09-12T01:36:00Z">
        <w:r w:rsidRPr="003F4CF8">
          <w:rPr>
            <w:rPrChange w:id="1047" w:author="Ignacio Ribera Diaz" w:date="2018-09-12T01:46:00Z">
              <w:rPr>
                <w:szCs w:val="26"/>
              </w:rPr>
            </w:rPrChange>
          </w:rPr>
          <w:t>una librería de código abierto para el diseño de documentación web</w:t>
        </w:r>
      </w:ins>
      <w:ins w:id="1048" w:author="Ignacio Ribera Diaz" w:date="2018-09-12T01:35:00Z">
        <w:r w:rsidRPr="003F4CF8">
          <w:rPr>
            <w:rPrChange w:id="1049" w:author="Ignacio Ribera Diaz" w:date="2018-09-12T01:46:00Z">
              <w:rPr>
                <w:szCs w:val="26"/>
              </w:rPr>
            </w:rPrChange>
          </w:rPr>
          <w:t>).</w:t>
        </w:r>
      </w:ins>
    </w:p>
    <w:p w14:paraId="592643C3" w14:textId="0242A5A1" w:rsidR="00F32EF6" w:rsidRPr="003F4CF8" w:rsidRDefault="00F32EF6" w:rsidP="007D13FE">
      <w:pPr>
        <w:spacing w:line="276" w:lineRule="auto"/>
        <w:rPr>
          <w:ins w:id="1050" w:author="Ignacio Ribera Diaz" w:date="2018-09-12T01:40:00Z"/>
          <w:rPrChange w:id="1051" w:author="Ignacio Ribera Diaz" w:date="2018-09-12T01:46:00Z">
            <w:rPr>
              <w:ins w:id="1052" w:author="Ignacio Ribera Diaz" w:date="2018-09-12T01:40:00Z"/>
              <w:szCs w:val="26"/>
            </w:rPr>
          </w:rPrChange>
        </w:rPr>
      </w:pPr>
      <w:ins w:id="1053" w:author="Ignacio Ribera Diaz" w:date="2018-09-12T01:37:00Z">
        <w:r w:rsidRPr="003F4CF8">
          <w:rPr>
            <w:rPrChange w:id="1054" w:author="Ignacio Ribera Diaz" w:date="2018-09-12T01:46:00Z">
              <w:rPr>
                <w:szCs w:val="26"/>
              </w:rPr>
            </w:rPrChange>
          </w:rPr>
          <w:t>Tras la explicación de las tecnologías, se ex</w:t>
        </w:r>
      </w:ins>
      <w:ins w:id="1055" w:author="Ignacio Ribera Diaz" w:date="2018-09-12T01:38:00Z">
        <w:r w:rsidRPr="003F4CF8">
          <w:rPr>
            <w:rPrChange w:id="1056" w:author="Ignacio Ribera Diaz" w:date="2018-09-12T01:46:00Z">
              <w:rPr>
                <w:szCs w:val="26"/>
              </w:rPr>
            </w:rPrChange>
          </w:rPr>
          <w:t xml:space="preserve">plican los métodos de trabajo utilizados en el proyecto, así como las herramientas usadas en la elaboración </w:t>
        </w:r>
      </w:ins>
      <w:ins w:id="1057" w:author="Ignacio Ribera Diaz" w:date="2018-09-12T01:39:00Z">
        <w:r w:rsidRPr="003F4CF8">
          <w:rPr>
            <w:rPrChange w:id="1058" w:author="Ignacio Ribera Diaz" w:date="2018-09-12T01:46:00Z">
              <w:rPr>
                <w:szCs w:val="26"/>
              </w:rPr>
            </w:rPrChange>
          </w:rPr>
          <w:t>de este</w:t>
        </w:r>
      </w:ins>
      <w:ins w:id="1059" w:author="Ignacio Ribera Diaz" w:date="2018-09-12T01:38:00Z">
        <w:r w:rsidRPr="003F4CF8">
          <w:rPr>
            <w:rPrChange w:id="1060" w:author="Ignacio Ribera Diaz" w:date="2018-09-12T01:46:00Z">
              <w:rPr>
                <w:szCs w:val="26"/>
              </w:rPr>
            </w:rPrChange>
          </w:rPr>
          <w:t>. Es</w:t>
        </w:r>
      </w:ins>
      <w:ins w:id="1061" w:author="Ignacio Ribera Diaz" w:date="2018-09-12T01:39:00Z">
        <w:r w:rsidRPr="003F4CF8">
          <w:rPr>
            <w:rPrChange w:id="1062" w:author="Ignacio Ribera Diaz" w:date="2018-09-12T01:46:00Z">
              <w:rPr>
                <w:szCs w:val="26"/>
              </w:rPr>
            </w:rPrChange>
          </w:rPr>
          <w:t xml:space="preserve">tas herramientas: fueron </w:t>
        </w:r>
      </w:ins>
      <w:ins w:id="1063" w:author="Ignacio Ribera Diaz" w:date="2018-09-13T04:38:00Z">
        <w:r w:rsidR="00CD185C">
          <w:t>GitHub</w:t>
        </w:r>
      </w:ins>
      <w:ins w:id="1064" w:author="Ignacio Ribera Diaz" w:date="2018-09-12T01:39:00Z">
        <w:r w:rsidRPr="003F4CF8">
          <w:rPr>
            <w:rPrChange w:id="1065" w:author="Ignacio Ribera Diaz" w:date="2018-09-12T01:46:00Z">
              <w:rPr>
                <w:szCs w:val="26"/>
              </w:rPr>
            </w:rPrChange>
          </w:rPr>
          <w:t xml:space="preserve">, Notepad++, Visual Studio </w:t>
        </w:r>
        <w:proofErr w:type="spellStart"/>
        <w:r w:rsidRPr="003F4CF8">
          <w:rPr>
            <w:rPrChange w:id="1066" w:author="Ignacio Ribera Diaz" w:date="2018-09-12T01:46:00Z">
              <w:rPr>
                <w:szCs w:val="26"/>
              </w:rPr>
            </w:rPrChange>
          </w:rPr>
          <w:t>Code</w:t>
        </w:r>
        <w:proofErr w:type="spellEnd"/>
        <w:r w:rsidRPr="003F4CF8">
          <w:rPr>
            <w:rPrChange w:id="1067" w:author="Ignacio Ribera Diaz" w:date="2018-09-12T01:46:00Z">
              <w:rPr>
                <w:szCs w:val="26"/>
              </w:rPr>
            </w:rPrChange>
          </w:rPr>
          <w:t xml:space="preserve"> y Google Chrome, debido a la buena expe</w:t>
        </w:r>
      </w:ins>
      <w:ins w:id="1068" w:author="Ignacio Ribera Diaz" w:date="2018-09-12T01:40:00Z">
        <w:r w:rsidRPr="003F4CF8">
          <w:rPr>
            <w:rPrChange w:id="1069" w:author="Ignacio Ribera Diaz" w:date="2018-09-12T01:46:00Z">
              <w:rPr>
                <w:szCs w:val="26"/>
              </w:rPr>
            </w:rPrChange>
          </w:rPr>
          <w:t xml:space="preserve">riencia previa que se </w:t>
        </w:r>
        <w:proofErr w:type="spellStart"/>
        <w:r w:rsidRPr="003F4CF8">
          <w:rPr>
            <w:rPrChange w:id="1070" w:author="Ignacio Ribera Diaz" w:date="2018-09-12T01:46:00Z">
              <w:rPr>
                <w:szCs w:val="26"/>
              </w:rPr>
            </w:rPrChange>
          </w:rPr>
          <w:t>tenia</w:t>
        </w:r>
        <w:proofErr w:type="spellEnd"/>
        <w:r w:rsidRPr="003F4CF8">
          <w:rPr>
            <w:rPrChange w:id="1071" w:author="Ignacio Ribera Diaz" w:date="2018-09-12T01:46:00Z">
              <w:rPr>
                <w:szCs w:val="26"/>
              </w:rPr>
            </w:rPrChange>
          </w:rPr>
          <w:t xml:space="preserve"> con ellas en </w:t>
        </w:r>
        <w:r w:rsidR="00F839FA" w:rsidRPr="003F4CF8">
          <w:rPr>
            <w:rPrChange w:id="1072" w:author="Ignacio Ribera Diaz" w:date="2018-09-12T01:46:00Z">
              <w:rPr>
                <w:szCs w:val="26"/>
              </w:rPr>
            </w:rPrChange>
          </w:rPr>
          <w:t>este tipo de trabajos.</w:t>
        </w:r>
      </w:ins>
    </w:p>
    <w:p w14:paraId="563651A9" w14:textId="5644FA96" w:rsidR="00F839FA" w:rsidRPr="003F4CF8" w:rsidRDefault="00F839FA" w:rsidP="007D13FE">
      <w:pPr>
        <w:spacing w:line="276" w:lineRule="auto"/>
        <w:rPr>
          <w:rPrChange w:id="1073" w:author="Ignacio Ribera Diaz" w:date="2018-09-12T01:46:00Z">
            <w:rPr>
              <w:szCs w:val="26"/>
            </w:rPr>
          </w:rPrChange>
        </w:rPr>
      </w:pPr>
      <w:ins w:id="1074" w:author="Ignacio Ribera Diaz" w:date="2018-09-12T01:40:00Z">
        <w:r w:rsidRPr="003F4CF8">
          <w:rPr>
            <w:rPrChange w:id="1075" w:author="Ignacio Ribera Diaz" w:date="2018-09-12T01:46:00Z">
              <w:rPr>
                <w:szCs w:val="26"/>
              </w:rPr>
            </w:rPrChange>
          </w:rPr>
          <w:t xml:space="preserve">Por </w:t>
        </w:r>
        <w:proofErr w:type="gramStart"/>
        <w:r w:rsidRPr="003F4CF8">
          <w:rPr>
            <w:rPrChange w:id="1076" w:author="Ignacio Ribera Diaz" w:date="2018-09-12T01:46:00Z">
              <w:rPr>
                <w:szCs w:val="26"/>
              </w:rPr>
            </w:rPrChange>
          </w:rPr>
          <w:t>último</w:t>
        </w:r>
        <w:proofErr w:type="gramEnd"/>
        <w:r w:rsidRPr="003F4CF8">
          <w:rPr>
            <w:rPrChange w:id="1077" w:author="Ignacio Ribera Diaz" w:date="2018-09-12T01:46:00Z">
              <w:rPr>
                <w:szCs w:val="26"/>
              </w:rPr>
            </w:rPrChange>
          </w:rPr>
          <w:t xml:space="preserve"> se muestran los resultados del trabajo realizado, </w:t>
        </w:r>
      </w:ins>
      <w:ins w:id="1078" w:author="Ignacio Ribera Diaz" w:date="2018-09-12T01:41:00Z">
        <w:r w:rsidRPr="003F4CF8">
          <w:rPr>
            <w:rPrChange w:id="1079" w:author="Ignacio Ribera Diaz" w:date="2018-09-12T01:46:00Z">
              <w:rPr>
                <w:szCs w:val="26"/>
              </w:rPr>
            </w:rPrChange>
          </w:rPr>
          <w:t xml:space="preserve">las conclusiones extraídas de la realización del proyecto y la bibliografía utilizada </w:t>
        </w:r>
      </w:ins>
    </w:p>
    <w:p w14:paraId="3FB8FB35" w14:textId="77777777" w:rsidR="003D76FB" w:rsidRPr="00102370" w:rsidRDefault="003D76FB" w:rsidP="007D13FE">
      <w:pPr>
        <w:spacing w:line="276" w:lineRule="auto"/>
        <w:rPr>
          <w:szCs w:val="26"/>
        </w:rPr>
      </w:pPr>
    </w:p>
    <w:p w14:paraId="637D87D6" w14:textId="037424BB" w:rsidR="006801C3" w:rsidRDefault="006801C3" w:rsidP="007D13FE">
      <w:pPr>
        <w:spacing w:line="276" w:lineRule="auto"/>
      </w:pPr>
      <w:r>
        <w:br w:type="page"/>
      </w:r>
    </w:p>
    <w:p w14:paraId="2D9849DD" w14:textId="5F0A7319" w:rsidR="006801C3" w:rsidRDefault="006801C3" w:rsidP="007D13FE">
      <w:pPr>
        <w:pStyle w:val="Ttulo1"/>
        <w:spacing w:line="276" w:lineRule="auto"/>
      </w:pPr>
      <w:bookmarkStart w:id="1080" w:name="_Toc524664790"/>
      <w:r>
        <w:lastRenderedPageBreak/>
        <w:t xml:space="preserve">1 </w:t>
      </w:r>
      <w:proofErr w:type="gramStart"/>
      <w:r>
        <w:t>Introducción</w:t>
      </w:r>
      <w:proofErr w:type="gramEnd"/>
      <w:r>
        <w:t xml:space="preserve"> al web</w:t>
      </w:r>
      <w:bookmarkEnd w:id="1080"/>
    </w:p>
    <w:p w14:paraId="55DB7F5D" w14:textId="60B1F3D1" w:rsidR="001C2021" w:rsidRPr="00CA6074" w:rsidRDefault="001C2021" w:rsidP="007D13FE">
      <w:pPr>
        <w:spacing w:line="276" w:lineRule="auto"/>
        <w:rPr>
          <w:strike/>
          <w:rPrChange w:id="1081" w:author="Ignacio Ribera Diaz" w:date="2018-09-14T06:35:00Z">
            <w:rPr/>
          </w:rPrChange>
        </w:rPr>
      </w:pPr>
    </w:p>
    <w:p w14:paraId="25E37B62" w14:textId="2B996577" w:rsidR="001C2021" w:rsidRPr="00CA6074" w:rsidRDefault="001C2021" w:rsidP="007D13FE">
      <w:pPr>
        <w:spacing w:line="276" w:lineRule="auto"/>
        <w:rPr>
          <w:strike/>
          <w:szCs w:val="26"/>
          <w:rPrChange w:id="1082" w:author="Ignacio Ribera Diaz" w:date="2018-09-14T06:35:00Z">
            <w:rPr>
              <w:szCs w:val="26"/>
            </w:rPr>
          </w:rPrChange>
        </w:rPr>
      </w:pPr>
      <w:commentRangeStart w:id="1083"/>
      <w:r w:rsidRPr="00CA6074">
        <w:rPr>
          <w:strike/>
          <w:szCs w:val="26"/>
          <w:rPrChange w:id="1084" w:author="Ignacio Ribera Diaz" w:date="2018-09-14T06:35:00Z">
            <w:rPr>
              <w:szCs w:val="26"/>
            </w:rPr>
          </w:rPrChange>
        </w:rPr>
        <w:t>Una</w:t>
      </w:r>
      <w:commentRangeEnd w:id="1083"/>
      <w:r w:rsidR="00023381" w:rsidRPr="00CA6074">
        <w:rPr>
          <w:rStyle w:val="Refdecomentario"/>
          <w:strike/>
          <w:rPrChange w:id="1085" w:author="Ignacio Ribera Diaz" w:date="2018-09-14T06:35:00Z">
            <w:rPr>
              <w:rStyle w:val="Refdecomentario"/>
            </w:rPr>
          </w:rPrChange>
        </w:rPr>
        <w:commentReference w:id="1083"/>
      </w:r>
      <w:r w:rsidRPr="00CA6074">
        <w:rPr>
          <w:strike/>
          <w:szCs w:val="26"/>
          <w:rPrChange w:id="1086" w:author="Ignacio Ribera Diaz" w:date="2018-09-14T06:35:00Z">
            <w:rPr>
              <w:szCs w:val="26"/>
            </w:rPr>
          </w:rPrChange>
        </w:rPr>
        <w:t xml:space="preserve"> página web puede definirse como un documento con información que puede incluir contenido multimedia como videos, imágenes, </w:t>
      </w:r>
      <w:commentRangeStart w:id="1087"/>
      <w:r w:rsidRPr="00CA6074">
        <w:rPr>
          <w:strike/>
          <w:szCs w:val="26"/>
          <w:rPrChange w:id="1088" w:author="Ignacio Ribera Diaz" w:date="2018-09-14T06:35:00Z">
            <w:rPr>
              <w:szCs w:val="26"/>
            </w:rPr>
          </w:rPrChange>
        </w:rPr>
        <w:t>enlaces</w:t>
      </w:r>
      <w:commentRangeEnd w:id="1087"/>
      <w:ins w:id="1089" w:author="Ignacio Ribera Diaz" w:date="2018-09-12T02:05:00Z">
        <w:r w:rsidR="00644212" w:rsidRPr="00CA6074">
          <w:rPr>
            <w:strike/>
            <w:szCs w:val="26"/>
            <w:rPrChange w:id="1090" w:author="Ignacio Ribera Diaz" w:date="2018-09-14T06:35:00Z">
              <w:rPr>
                <w:szCs w:val="26"/>
              </w:rPr>
            </w:rPrChange>
          </w:rPr>
          <w:t xml:space="preserve">, </w:t>
        </w:r>
        <w:proofErr w:type="spellStart"/>
        <w:r w:rsidR="00644212" w:rsidRPr="00CA6074">
          <w:rPr>
            <w:strike/>
            <w:szCs w:val="26"/>
            <w:rPrChange w:id="1091" w:author="Ignacio Ribera Diaz" w:date="2018-09-14T06:35:00Z">
              <w:rPr>
                <w:szCs w:val="26"/>
              </w:rPr>
            </w:rPrChange>
          </w:rPr>
          <w:t>etc</w:t>
        </w:r>
      </w:ins>
      <w:proofErr w:type="spellEnd"/>
      <w:r w:rsidR="009B5968" w:rsidRPr="00CA6074">
        <w:rPr>
          <w:rStyle w:val="Refdecomentario"/>
          <w:strike/>
          <w:rPrChange w:id="1092" w:author="Ignacio Ribera Diaz" w:date="2018-09-14T06:35:00Z">
            <w:rPr>
              <w:rStyle w:val="Refdecomentario"/>
            </w:rPr>
          </w:rPrChange>
        </w:rPr>
        <w:commentReference w:id="1087"/>
      </w:r>
      <w:ins w:id="1093" w:author="Ignacio Ribera Diaz" w:date="2018-09-12T02:05:00Z">
        <w:r w:rsidR="00644212" w:rsidRPr="00CA6074">
          <w:rPr>
            <w:strike/>
            <w:szCs w:val="26"/>
            <w:rPrChange w:id="1094" w:author="Ignacio Ribera Diaz" w:date="2018-09-14T06:35:00Z">
              <w:rPr>
                <w:szCs w:val="26"/>
              </w:rPr>
            </w:rPrChange>
          </w:rPr>
          <w:t xml:space="preserve">    </w:t>
        </w:r>
      </w:ins>
      <w:r w:rsidRPr="00CA6074">
        <w:rPr>
          <w:strike/>
          <w:szCs w:val="26"/>
          <w:rPrChange w:id="1095" w:author="Ignacio Ribera Diaz" w:date="2018-09-14T06:35:00Z">
            <w:rPr>
              <w:szCs w:val="26"/>
            </w:rPr>
          </w:rPrChange>
        </w:rPr>
        <w:t>…</w:t>
      </w:r>
    </w:p>
    <w:p w14:paraId="2952C076" w14:textId="1CB63D9E" w:rsidR="001C2021" w:rsidRPr="00CA6074" w:rsidRDefault="001C2021" w:rsidP="007D13FE">
      <w:pPr>
        <w:spacing w:line="276" w:lineRule="auto"/>
        <w:rPr>
          <w:strike/>
          <w:szCs w:val="26"/>
          <w:rPrChange w:id="1096" w:author="Ignacio Ribera Diaz" w:date="2018-09-14T06:35:00Z">
            <w:rPr>
              <w:szCs w:val="26"/>
            </w:rPr>
          </w:rPrChange>
        </w:rPr>
      </w:pPr>
      <w:r w:rsidRPr="00CA6074">
        <w:rPr>
          <w:strike/>
          <w:szCs w:val="26"/>
          <w:rPrChange w:id="1097" w:author="Ignacio Ribera Diaz" w:date="2018-09-14T06:35:00Z">
            <w:rPr>
              <w:szCs w:val="26"/>
            </w:rPr>
          </w:rPrChange>
        </w:rPr>
        <w:t xml:space="preserve">Estas páginas web tienen que estar adaptadas al </w:t>
      </w:r>
      <w:proofErr w:type="spellStart"/>
      <w:r w:rsidRPr="00CA6074">
        <w:rPr>
          <w:strike/>
          <w:szCs w:val="26"/>
          <w:rPrChange w:id="1098" w:author="Ignacio Ribera Diaz" w:date="2018-09-14T06:35:00Z">
            <w:rPr>
              <w:szCs w:val="26"/>
            </w:rPr>
          </w:rPrChange>
        </w:rPr>
        <w:t>World</w:t>
      </w:r>
      <w:proofErr w:type="spellEnd"/>
      <w:r w:rsidRPr="00CA6074">
        <w:rPr>
          <w:strike/>
          <w:szCs w:val="26"/>
          <w:rPrChange w:id="1099" w:author="Ignacio Ribera Diaz" w:date="2018-09-14T06:35:00Z">
            <w:rPr>
              <w:szCs w:val="26"/>
            </w:rPr>
          </w:rPrChange>
        </w:rPr>
        <w:t xml:space="preserve"> Wide Web, o también llamado WWW o red informática mundial. El WWW consiste en un sistema de distribución de hipertexto o hipermedia conectados entre s</w:t>
      </w:r>
      <w:r w:rsidR="00DB53DF" w:rsidRPr="00CA6074">
        <w:rPr>
          <w:strike/>
          <w:szCs w:val="26"/>
          <w:rPrChange w:id="1100" w:author="Ignacio Ribera Diaz" w:date="2018-09-14T06:35:00Z">
            <w:rPr>
              <w:szCs w:val="26"/>
            </w:rPr>
          </w:rPrChange>
        </w:rPr>
        <w:t>í.</w:t>
      </w:r>
      <w:r w:rsidR="003F541D" w:rsidRPr="00CA6074">
        <w:rPr>
          <w:strike/>
          <w:szCs w:val="26"/>
          <w:rPrChange w:id="1101" w:author="Ignacio Ribera Diaz" w:date="2018-09-14T06:35:00Z">
            <w:rPr>
              <w:szCs w:val="26"/>
            </w:rPr>
          </w:rPrChange>
        </w:rPr>
        <w:t xml:space="preserve"> Para la transferencia de estos archivos se utiliza el protocolo </w:t>
      </w:r>
      <w:commentRangeStart w:id="1102"/>
      <w:r w:rsidR="003F541D" w:rsidRPr="00CA6074">
        <w:rPr>
          <w:strike/>
          <w:szCs w:val="26"/>
          <w:rPrChange w:id="1103" w:author="Ignacio Ribera Diaz" w:date="2018-09-14T06:35:00Z">
            <w:rPr>
              <w:szCs w:val="26"/>
            </w:rPr>
          </w:rPrChange>
        </w:rPr>
        <w:t>http</w:t>
      </w:r>
      <w:commentRangeEnd w:id="1102"/>
      <w:r w:rsidR="00023381" w:rsidRPr="00CA6074">
        <w:rPr>
          <w:rStyle w:val="Refdecomentario"/>
          <w:strike/>
          <w:rPrChange w:id="1104" w:author="Ignacio Ribera Diaz" w:date="2018-09-14T06:35:00Z">
            <w:rPr>
              <w:rStyle w:val="Refdecomentario"/>
            </w:rPr>
          </w:rPrChange>
        </w:rPr>
        <w:commentReference w:id="1102"/>
      </w:r>
      <w:r w:rsidR="003F541D" w:rsidRPr="00CA6074">
        <w:rPr>
          <w:strike/>
          <w:szCs w:val="26"/>
          <w:rPrChange w:id="1105" w:author="Ignacio Ribera Diaz" w:date="2018-09-14T06:35:00Z">
            <w:rPr>
              <w:szCs w:val="26"/>
            </w:rPr>
          </w:rPrChange>
        </w:rPr>
        <w:t xml:space="preserve"> (</w:t>
      </w:r>
      <w:proofErr w:type="spellStart"/>
      <w:r w:rsidR="003F541D" w:rsidRPr="00CA6074">
        <w:rPr>
          <w:strike/>
          <w:szCs w:val="26"/>
          <w:rPrChange w:id="1106" w:author="Ignacio Ribera Diaz" w:date="2018-09-14T06:35:00Z">
            <w:rPr>
              <w:szCs w:val="26"/>
            </w:rPr>
          </w:rPrChange>
        </w:rPr>
        <w:t>HyperText</w:t>
      </w:r>
      <w:proofErr w:type="spellEnd"/>
      <w:r w:rsidR="003F541D" w:rsidRPr="00CA6074">
        <w:rPr>
          <w:strike/>
          <w:szCs w:val="26"/>
          <w:rPrChange w:id="1107" w:author="Ignacio Ribera Diaz" w:date="2018-09-14T06:35:00Z">
            <w:rPr>
              <w:szCs w:val="26"/>
            </w:rPr>
          </w:rPrChange>
        </w:rPr>
        <w:t xml:space="preserve"> Transfer </w:t>
      </w:r>
      <w:proofErr w:type="spellStart"/>
      <w:r w:rsidR="003F541D" w:rsidRPr="00CA6074">
        <w:rPr>
          <w:strike/>
          <w:szCs w:val="26"/>
          <w:rPrChange w:id="1108" w:author="Ignacio Ribera Diaz" w:date="2018-09-14T06:35:00Z">
            <w:rPr>
              <w:szCs w:val="26"/>
            </w:rPr>
          </w:rPrChange>
        </w:rPr>
        <w:t>Protocol</w:t>
      </w:r>
      <w:proofErr w:type="spellEnd"/>
      <w:r w:rsidR="003F541D" w:rsidRPr="00CA6074">
        <w:rPr>
          <w:strike/>
          <w:szCs w:val="26"/>
          <w:rPrChange w:id="1109" w:author="Ignacio Ribera Diaz" w:date="2018-09-14T06:35:00Z">
            <w:rPr>
              <w:szCs w:val="26"/>
            </w:rPr>
          </w:rPrChange>
        </w:rPr>
        <w:t>).</w:t>
      </w:r>
    </w:p>
    <w:p w14:paraId="42500F37" w14:textId="728B9D61" w:rsidR="00DB53DF" w:rsidRPr="00CA6074" w:rsidRDefault="00DB53DF" w:rsidP="007D13FE">
      <w:pPr>
        <w:spacing w:line="276" w:lineRule="auto"/>
        <w:rPr>
          <w:strike/>
          <w:szCs w:val="26"/>
          <w:rPrChange w:id="1110" w:author="Ignacio Ribera Diaz" w:date="2018-09-14T06:35:00Z">
            <w:rPr>
              <w:szCs w:val="26"/>
            </w:rPr>
          </w:rPrChange>
        </w:rPr>
      </w:pPr>
      <w:r w:rsidRPr="00CA6074">
        <w:rPr>
          <w:strike/>
          <w:szCs w:val="26"/>
          <w:rPrChange w:id="1111" w:author="Ignacio Ribera Diaz" w:date="2018-09-14T06:35:00Z">
            <w:rPr>
              <w:szCs w:val="26"/>
            </w:rPr>
          </w:rPrChange>
        </w:rPr>
        <w:t xml:space="preserve">Para </w:t>
      </w:r>
      <w:del w:id="1112" w:author="Ignacio Ribera Diaz" w:date="2018-09-12T02:11:00Z">
        <w:r w:rsidR="00681E1D" w:rsidRPr="00CA6074" w:rsidDel="00F350AB">
          <w:rPr>
            <w:strike/>
            <w:szCs w:val="26"/>
            <w:rPrChange w:id="1113" w:author="Ignacio Ribera Diaz" w:date="2018-09-14T06:35:00Z">
              <w:rPr>
                <w:szCs w:val="26"/>
              </w:rPr>
            </w:rPrChange>
          </w:rPr>
          <w:delText>interpretar</w:delText>
        </w:r>
        <w:r w:rsidRPr="00CA6074" w:rsidDel="00F350AB">
          <w:rPr>
            <w:strike/>
            <w:szCs w:val="26"/>
            <w:rPrChange w:id="1114" w:author="Ignacio Ribera Diaz" w:date="2018-09-14T06:35:00Z">
              <w:rPr>
                <w:szCs w:val="26"/>
              </w:rPr>
            </w:rPrChange>
          </w:rPr>
          <w:delText xml:space="preserve"> </w:delText>
        </w:r>
      </w:del>
      <w:ins w:id="1115" w:author="Ignacio Ribera Diaz" w:date="2018-09-12T02:11:00Z">
        <w:r w:rsidR="00F350AB" w:rsidRPr="00CA6074">
          <w:rPr>
            <w:strike/>
            <w:szCs w:val="26"/>
            <w:rPrChange w:id="1116" w:author="Ignacio Ribera Diaz" w:date="2018-09-14T06:35:00Z">
              <w:rPr>
                <w:szCs w:val="26"/>
              </w:rPr>
            </w:rPrChange>
          </w:rPr>
          <w:t xml:space="preserve">visualizar </w:t>
        </w:r>
      </w:ins>
      <w:r w:rsidRPr="00CA6074">
        <w:rPr>
          <w:strike/>
          <w:szCs w:val="26"/>
          <w:rPrChange w:id="1117" w:author="Ignacio Ribera Diaz" w:date="2018-09-14T06:35:00Z">
            <w:rPr>
              <w:szCs w:val="26"/>
            </w:rPr>
          </w:rPrChange>
        </w:rPr>
        <w:t>estas páginas, es necesario el uso de un navegador web</w:t>
      </w:r>
      <w:del w:id="1118" w:author="Ignacio Ribera Diaz" w:date="2018-09-12T02:10:00Z">
        <w:r w:rsidRPr="00CA6074" w:rsidDel="00644212">
          <w:rPr>
            <w:strike/>
            <w:szCs w:val="26"/>
            <w:rPrChange w:id="1119" w:author="Ignacio Ribera Diaz" w:date="2018-09-14T06:35:00Z">
              <w:rPr>
                <w:szCs w:val="26"/>
              </w:rPr>
            </w:rPrChange>
          </w:rPr>
          <w:delText>.</w:delText>
        </w:r>
      </w:del>
      <w:ins w:id="1120" w:author="Ignacio Ribera Diaz" w:date="2018-09-12T02:11:00Z">
        <w:r w:rsidR="00F350AB" w:rsidRPr="00CA6074">
          <w:rPr>
            <w:strike/>
            <w:szCs w:val="26"/>
            <w:rPrChange w:id="1121" w:author="Ignacio Ribera Diaz" w:date="2018-09-14T06:35:00Z">
              <w:rPr>
                <w:szCs w:val="26"/>
              </w:rPr>
            </w:rPrChange>
          </w:rPr>
          <w:t xml:space="preserve">, </w:t>
        </w:r>
      </w:ins>
      <w:del w:id="1122" w:author="Ignacio Ribera Diaz" w:date="2018-09-12T02:11:00Z">
        <w:r w:rsidRPr="00CA6074" w:rsidDel="00F350AB">
          <w:rPr>
            <w:strike/>
            <w:szCs w:val="26"/>
            <w:rPrChange w:id="1123" w:author="Ignacio Ribera Diaz" w:date="2018-09-14T06:35:00Z">
              <w:rPr>
                <w:szCs w:val="26"/>
              </w:rPr>
            </w:rPrChange>
          </w:rPr>
          <w:delText xml:space="preserve"> E</w:delText>
        </w:r>
      </w:del>
      <w:r w:rsidRPr="00CA6074">
        <w:rPr>
          <w:strike/>
          <w:szCs w:val="26"/>
          <w:rPrChange w:id="1124" w:author="Ignacio Ribera Diaz" w:date="2018-09-14T06:35:00Z">
            <w:rPr>
              <w:szCs w:val="26"/>
            </w:rPr>
          </w:rPrChange>
        </w:rPr>
        <w:t>s</w:t>
      </w:r>
      <w:ins w:id="1125" w:author="Ignacio Ribera Diaz" w:date="2018-09-12T02:12:00Z">
        <w:r w:rsidR="00F350AB" w:rsidRPr="00CA6074">
          <w:rPr>
            <w:strike/>
            <w:szCs w:val="26"/>
            <w:rPrChange w:id="1126" w:author="Ignacio Ribera Diaz" w:date="2018-09-14T06:35:00Z">
              <w:rPr>
                <w:szCs w:val="26"/>
              </w:rPr>
            </w:rPrChange>
          </w:rPr>
          <w:t>erán</w:t>
        </w:r>
      </w:ins>
      <w:del w:id="1127" w:author="Ignacio Ribera Diaz" w:date="2018-09-12T02:12:00Z">
        <w:r w:rsidRPr="00CA6074" w:rsidDel="00F350AB">
          <w:rPr>
            <w:strike/>
            <w:szCs w:val="26"/>
            <w:rPrChange w:id="1128" w:author="Ignacio Ribera Diaz" w:date="2018-09-14T06:35:00Z">
              <w:rPr>
                <w:szCs w:val="26"/>
              </w:rPr>
            </w:rPrChange>
          </w:rPr>
          <w:delText>tos</w:delText>
        </w:r>
      </w:del>
      <w:r w:rsidRPr="00CA6074">
        <w:rPr>
          <w:strike/>
          <w:szCs w:val="26"/>
          <w:rPrChange w:id="1129" w:author="Ignacio Ribera Diaz" w:date="2018-09-14T06:35:00Z">
            <w:rPr>
              <w:szCs w:val="26"/>
            </w:rPr>
          </w:rPrChange>
        </w:rPr>
        <w:t xml:space="preserve"> </w:t>
      </w:r>
      <w:ins w:id="1130" w:author="Ignacio Ribera Diaz" w:date="2018-09-12T02:12:00Z">
        <w:r w:rsidR="00F350AB" w:rsidRPr="00CA6074">
          <w:rPr>
            <w:strike/>
            <w:szCs w:val="26"/>
            <w:rPrChange w:id="1131" w:author="Ignacio Ribera Diaz" w:date="2018-09-14T06:35:00Z">
              <w:rPr>
                <w:szCs w:val="26"/>
              </w:rPr>
            </w:rPrChange>
          </w:rPr>
          <w:t xml:space="preserve">estos </w:t>
        </w:r>
      </w:ins>
      <w:r w:rsidRPr="00CA6074">
        <w:rPr>
          <w:strike/>
          <w:szCs w:val="26"/>
          <w:rPrChange w:id="1132" w:author="Ignacio Ribera Diaz" w:date="2018-09-14T06:35:00Z">
            <w:rPr>
              <w:szCs w:val="26"/>
            </w:rPr>
          </w:rPrChange>
        </w:rPr>
        <w:t xml:space="preserve">navegadores </w:t>
      </w:r>
      <w:del w:id="1133" w:author="Ignacio Ribera Diaz" w:date="2018-09-12T02:11:00Z">
        <w:r w:rsidRPr="00CA6074" w:rsidDel="00F350AB">
          <w:rPr>
            <w:strike/>
            <w:szCs w:val="26"/>
            <w:rPrChange w:id="1134" w:author="Ignacio Ribera Diaz" w:date="2018-09-14T06:35:00Z">
              <w:rPr>
                <w:szCs w:val="26"/>
              </w:rPr>
            </w:rPrChange>
          </w:rPr>
          <w:delText xml:space="preserve">web </w:delText>
        </w:r>
      </w:del>
      <w:ins w:id="1135" w:author="Ignacio Ribera Diaz" w:date="2018-09-12T02:11:00Z">
        <w:r w:rsidR="00F350AB" w:rsidRPr="00CA6074">
          <w:rPr>
            <w:strike/>
            <w:szCs w:val="26"/>
            <w:rPrChange w:id="1136" w:author="Ignacio Ribera Diaz" w:date="2018-09-14T06:35:00Z">
              <w:rPr>
                <w:szCs w:val="26"/>
              </w:rPr>
            </w:rPrChange>
          </w:rPr>
          <w:t xml:space="preserve">los encargados de </w:t>
        </w:r>
      </w:ins>
      <w:r w:rsidRPr="00CA6074">
        <w:rPr>
          <w:strike/>
          <w:szCs w:val="26"/>
          <w:rPrChange w:id="1137" w:author="Ignacio Ribera Diaz" w:date="2018-09-14T06:35:00Z">
            <w:rPr>
              <w:szCs w:val="26"/>
            </w:rPr>
          </w:rPrChange>
        </w:rPr>
        <w:t>interpreta</w:t>
      </w:r>
      <w:ins w:id="1138" w:author="Ignacio Ribera Diaz" w:date="2018-09-12T02:11:00Z">
        <w:r w:rsidR="00F350AB" w:rsidRPr="00CA6074">
          <w:rPr>
            <w:strike/>
            <w:szCs w:val="26"/>
            <w:rPrChange w:id="1139" w:author="Ignacio Ribera Diaz" w:date="2018-09-14T06:35:00Z">
              <w:rPr>
                <w:szCs w:val="26"/>
              </w:rPr>
            </w:rPrChange>
          </w:rPr>
          <w:t>r</w:t>
        </w:r>
      </w:ins>
      <w:del w:id="1140" w:author="Ignacio Ribera Diaz" w:date="2018-09-12T02:11:00Z">
        <w:r w:rsidRPr="00CA6074" w:rsidDel="00F350AB">
          <w:rPr>
            <w:strike/>
            <w:szCs w:val="26"/>
            <w:rPrChange w:id="1141" w:author="Ignacio Ribera Diaz" w:date="2018-09-14T06:35:00Z">
              <w:rPr>
                <w:szCs w:val="26"/>
              </w:rPr>
            </w:rPrChange>
          </w:rPr>
          <w:delText>n</w:delText>
        </w:r>
      </w:del>
      <w:r w:rsidRPr="00CA6074">
        <w:rPr>
          <w:strike/>
          <w:szCs w:val="26"/>
          <w:rPrChange w:id="1142" w:author="Ignacio Ribera Diaz" w:date="2018-09-14T06:35:00Z">
            <w:rPr>
              <w:szCs w:val="26"/>
            </w:rPr>
          </w:rPrChange>
        </w:rPr>
        <w:t xml:space="preserve"> la información contenida en el archivo. </w:t>
      </w:r>
      <w:commentRangeStart w:id="1143"/>
      <w:r w:rsidRPr="00CA6074">
        <w:rPr>
          <w:strike/>
          <w:szCs w:val="26"/>
          <w:rPrChange w:id="1144" w:author="Ignacio Ribera Diaz" w:date="2018-09-14T06:35:00Z">
            <w:rPr>
              <w:szCs w:val="26"/>
            </w:rPr>
          </w:rPrChange>
        </w:rPr>
        <w:t>Estos</w:t>
      </w:r>
      <w:commentRangeEnd w:id="1143"/>
      <w:r w:rsidR="00023381" w:rsidRPr="00CA6074">
        <w:rPr>
          <w:rStyle w:val="Refdecomentario"/>
          <w:strike/>
          <w:rPrChange w:id="1145" w:author="Ignacio Ribera Diaz" w:date="2018-09-14T06:35:00Z">
            <w:rPr>
              <w:rStyle w:val="Refdecomentario"/>
            </w:rPr>
          </w:rPrChange>
        </w:rPr>
        <w:commentReference w:id="1143"/>
      </w:r>
      <w:ins w:id="1146" w:author="Ignacio Ribera Diaz" w:date="2018-09-12T02:10:00Z">
        <w:r w:rsidR="00644212" w:rsidRPr="00CA6074">
          <w:rPr>
            <w:strike/>
            <w:szCs w:val="26"/>
            <w:rPrChange w:id="1147" w:author="Ignacio Ribera Diaz" w:date="2018-09-14T06:35:00Z">
              <w:rPr>
                <w:szCs w:val="26"/>
              </w:rPr>
            </w:rPrChange>
          </w:rPr>
          <w:t xml:space="preserve"> Los</w:t>
        </w:r>
      </w:ins>
      <w:r w:rsidRPr="00CA6074">
        <w:rPr>
          <w:strike/>
          <w:szCs w:val="26"/>
          <w:rPrChange w:id="1148" w:author="Ignacio Ribera Diaz" w:date="2018-09-14T06:35:00Z">
            <w:rPr>
              <w:szCs w:val="26"/>
            </w:rPr>
          </w:rPrChange>
        </w:rPr>
        <w:t xml:space="preserve"> archivos están escritos con un </w:t>
      </w:r>
      <w:r w:rsidR="00260A94" w:rsidRPr="00CA6074">
        <w:rPr>
          <w:strike/>
          <w:szCs w:val="26"/>
          <w:rPrChange w:id="1149" w:author="Ignacio Ribera Diaz" w:date="2018-09-14T06:35:00Z">
            <w:rPr>
              <w:szCs w:val="26"/>
            </w:rPr>
          </w:rPrChange>
        </w:rPr>
        <w:t xml:space="preserve">“lenguaje de </w:t>
      </w:r>
      <w:commentRangeStart w:id="1150"/>
      <w:r w:rsidR="00260A94" w:rsidRPr="00CA6074">
        <w:rPr>
          <w:strike/>
          <w:szCs w:val="26"/>
          <w:rPrChange w:id="1151" w:author="Ignacio Ribera Diaz" w:date="2018-09-14T06:35:00Z">
            <w:rPr>
              <w:szCs w:val="26"/>
            </w:rPr>
          </w:rPrChange>
        </w:rPr>
        <w:t>marcado</w:t>
      </w:r>
      <w:commentRangeEnd w:id="1150"/>
      <w:r w:rsidR="00023381" w:rsidRPr="00CA6074">
        <w:rPr>
          <w:rStyle w:val="Refdecomentario"/>
          <w:strike/>
          <w:rPrChange w:id="1152" w:author="Ignacio Ribera Diaz" w:date="2018-09-14T06:35:00Z">
            <w:rPr>
              <w:rStyle w:val="Refdecomentario"/>
            </w:rPr>
          </w:rPrChange>
        </w:rPr>
        <w:commentReference w:id="1150"/>
      </w:r>
      <w:r w:rsidR="00260A94" w:rsidRPr="00CA6074">
        <w:rPr>
          <w:strike/>
          <w:szCs w:val="26"/>
          <w:rPrChange w:id="1153" w:author="Ignacio Ribera Diaz" w:date="2018-09-14T06:35:00Z">
            <w:rPr>
              <w:szCs w:val="26"/>
            </w:rPr>
          </w:rPrChange>
        </w:rPr>
        <w:t>”</w:t>
      </w:r>
      <w:r w:rsidR="00C20928" w:rsidRPr="00CA6074">
        <w:rPr>
          <w:strike/>
          <w:szCs w:val="26"/>
          <w:rPrChange w:id="1154" w:author="Ignacio Ribera Diaz" w:date="2018-09-14T06:35:00Z">
            <w:rPr>
              <w:szCs w:val="26"/>
            </w:rPr>
          </w:rPrChange>
        </w:rPr>
        <w:t>, que consiste en e</w:t>
      </w:r>
      <w:r w:rsidR="00D54A29" w:rsidRPr="00CA6074">
        <w:rPr>
          <w:strike/>
          <w:szCs w:val="26"/>
          <w:rPrChange w:id="1155" w:author="Ignacio Ribera Diaz" w:date="2018-09-14T06:35:00Z">
            <w:rPr>
              <w:szCs w:val="26"/>
            </w:rPr>
          </w:rPrChange>
        </w:rPr>
        <w:t>tiquetas inicio/cierre que van agrupando los diferentes componentes de la página</w:t>
      </w:r>
      <w:r w:rsidR="00BD3F61" w:rsidRPr="00CA6074">
        <w:rPr>
          <w:strike/>
          <w:szCs w:val="26"/>
          <w:rPrChange w:id="1156" w:author="Ignacio Ribera Diaz" w:date="2018-09-14T06:35:00Z">
            <w:rPr>
              <w:szCs w:val="26"/>
            </w:rPr>
          </w:rPrChange>
        </w:rPr>
        <w:t>, como si fueran paréntesis</w:t>
      </w:r>
      <w:r w:rsidR="00D54A29" w:rsidRPr="00CA6074">
        <w:rPr>
          <w:strike/>
          <w:szCs w:val="26"/>
          <w:rPrChange w:id="1157" w:author="Ignacio Ribera Diaz" w:date="2018-09-14T06:35:00Z">
            <w:rPr>
              <w:szCs w:val="26"/>
            </w:rPr>
          </w:rPrChange>
        </w:rPr>
        <w:t>.</w:t>
      </w:r>
      <w:r w:rsidR="00BD3F61" w:rsidRPr="00CA6074">
        <w:rPr>
          <w:strike/>
          <w:szCs w:val="26"/>
          <w:rPrChange w:id="1158" w:author="Ignacio Ribera Diaz" w:date="2018-09-14T06:35:00Z">
            <w:rPr>
              <w:szCs w:val="26"/>
            </w:rPr>
          </w:rPrChange>
        </w:rPr>
        <w:t xml:space="preserve"> El estándar más extendido para este tipo de lenguajes</w:t>
      </w:r>
      <w:r w:rsidR="003F541D" w:rsidRPr="00CA6074">
        <w:rPr>
          <w:strike/>
          <w:szCs w:val="26"/>
          <w:rPrChange w:id="1159" w:author="Ignacio Ribera Diaz" w:date="2018-09-14T06:35:00Z">
            <w:rPr>
              <w:szCs w:val="26"/>
            </w:rPr>
          </w:rPrChange>
        </w:rPr>
        <w:t xml:space="preserve"> viene determinado por el W3C (</w:t>
      </w:r>
      <w:proofErr w:type="spellStart"/>
      <w:r w:rsidR="003F541D" w:rsidRPr="00CA6074">
        <w:rPr>
          <w:strike/>
          <w:szCs w:val="26"/>
          <w:rPrChange w:id="1160" w:author="Ignacio Ribera Diaz" w:date="2018-09-14T06:35:00Z">
            <w:rPr>
              <w:szCs w:val="26"/>
            </w:rPr>
          </w:rPrChange>
        </w:rPr>
        <w:t>World</w:t>
      </w:r>
      <w:proofErr w:type="spellEnd"/>
      <w:r w:rsidR="003F541D" w:rsidRPr="00CA6074">
        <w:rPr>
          <w:strike/>
          <w:szCs w:val="26"/>
          <w:rPrChange w:id="1161" w:author="Ignacio Ribera Diaz" w:date="2018-09-14T06:35:00Z">
            <w:rPr>
              <w:szCs w:val="26"/>
            </w:rPr>
          </w:rPrChange>
        </w:rPr>
        <w:t xml:space="preserve"> Wide Web </w:t>
      </w:r>
      <w:proofErr w:type="spellStart"/>
      <w:r w:rsidR="003F541D" w:rsidRPr="00CA6074">
        <w:rPr>
          <w:strike/>
          <w:szCs w:val="26"/>
          <w:rPrChange w:id="1162" w:author="Ignacio Ribera Diaz" w:date="2018-09-14T06:35:00Z">
            <w:rPr>
              <w:szCs w:val="26"/>
            </w:rPr>
          </w:rPrChange>
        </w:rPr>
        <w:t>Consortium</w:t>
      </w:r>
      <w:proofErr w:type="spellEnd"/>
      <w:r w:rsidR="003F541D" w:rsidRPr="00CA6074">
        <w:rPr>
          <w:strike/>
          <w:szCs w:val="26"/>
          <w:rPrChange w:id="1163" w:author="Ignacio Ribera Diaz" w:date="2018-09-14T06:35:00Z">
            <w:rPr>
              <w:szCs w:val="26"/>
            </w:rPr>
          </w:rPrChange>
        </w:rPr>
        <w:t xml:space="preserve">): el HTML. </w:t>
      </w:r>
    </w:p>
    <w:p w14:paraId="797380C4" w14:textId="349898A7" w:rsidR="00785D54" w:rsidRPr="00CA6074" w:rsidRDefault="003F541D" w:rsidP="007D13FE">
      <w:pPr>
        <w:spacing w:line="276" w:lineRule="auto"/>
        <w:rPr>
          <w:ins w:id="1164" w:author="Ignacio Ribera Diaz" w:date="2018-09-13T02:34:00Z"/>
          <w:strike/>
          <w:szCs w:val="26"/>
          <w:rPrChange w:id="1165" w:author="Ignacio Ribera Diaz" w:date="2018-09-14T06:35:00Z">
            <w:rPr>
              <w:ins w:id="1166" w:author="Ignacio Ribera Diaz" w:date="2018-09-13T02:34:00Z"/>
              <w:szCs w:val="26"/>
            </w:rPr>
          </w:rPrChange>
        </w:rPr>
      </w:pPr>
      <w:del w:id="1167" w:author="Ignacio Ribera Diaz" w:date="2018-09-14T06:34:00Z">
        <w:r w:rsidRPr="00CA6074" w:rsidDel="00CA6074">
          <w:rPr>
            <w:strike/>
            <w:szCs w:val="26"/>
            <w:rPrChange w:id="1168" w:author="Ignacio Ribera Diaz" w:date="2018-09-14T06:35:00Z">
              <w:rPr>
                <w:szCs w:val="26"/>
              </w:rPr>
            </w:rPrChange>
          </w:rPr>
          <w:delText xml:space="preserve">Las páginas webs se </w:delText>
        </w:r>
        <w:r w:rsidR="009E1B27" w:rsidRPr="00CA6074" w:rsidDel="00CA6074">
          <w:rPr>
            <w:strike/>
            <w:szCs w:val="26"/>
            <w:rPrChange w:id="1169" w:author="Ignacio Ribera Diaz" w:date="2018-09-14T06:35:00Z">
              <w:rPr>
                <w:szCs w:val="26"/>
                <w:highlight w:val="yellow"/>
              </w:rPr>
            </w:rPrChange>
          </w:rPr>
          <w:delText>referencian</w:delText>
        </w:r>
        <w:r w:rsidRPr="00CA6074" w:rsidDel="00CA6074">
          <w:rPr>
            <w:strike/>
            <w:szCs w:val="26"/>
            <w:rPrChange w:id="1170" w:author="Ignacio Ribera Diaz" w:date="2018-09-14T06:35:00Z">
              <w:rPr>
                <w:szCs w:val="26"/>
              </w:rPr>
            </w:rPrChange>
          </w:rPr>
          <w:delText xml:space="preserve"> con un identificador llamado url</w:delText>
        </w:r>
        <w:r w:rsidR="009E1B27" w:rsidRPr="00CA6074" w:rsidDel="00CA6074">
          <w:rPr>
            <w:strike/>
            <w:szCs w:val="26"/>
            <w:rPrChange w:id="1171" w:author="Ignacio Ribera Diaz" w:date="2018-09-14T06:35:00Z">
              <w:rPr>
                <w:szCs w:val="26"/>
              </w:rPr>
            </w:rPrChange>
          </w:rPr>
          <w:delText xml:space="preserve"> (</w:delText>
        </w:r>
        <w:r w:rsidRPr="00CA6074" w:rsidDel="00CA6074">
          <w:rPr>
            <w:strike/>
            <w:szCs w:val="26"/>
            <w:rPrChange w:id="1172" w:author="Ignacio Ribera Diaz" w:date="2018-09-14T06:35:00Z">
              <w:rPr>
                <w:szCs w:val="26"/>
              </w:rPr>
            </w:rPrChange>
          </w:rPr>
          <w:delText xml:space="preserve">Uniform Resource Locator). </w:delText>
        </w:r>
        <w:r w:rsidR="009E1B27" w:rsidRPr="00CA6074" w:rsidDel="00CA6074">
          <w:rPr>
            <w:strike/>
            <w:szCs w:val="26"/>
            <w:rPrChange w:id="1173" w:author="Ignacio Ribera Diaz" w:date="2018-09-14T06:35:00Z">
              <w:rPr>
                <w:szCs w:val="26"/>
              </w:rPr>
            </w:rPrChange>
          </w:rPr>
          <w:delText xml:space="preserve">Con estos identificadores </w:delText>
        </w:r>
      </w:del>
      <w:del w:id="1174" w:author="Ignacio Ribera Diaz" w:date="2018-09-12T02:15:00Z">
        <w:r w:rsidR="009E1B27" w:rsidRPr="00CA6074" w:rsidDel="00F350AB">
          <w:rPr>
            <w:strike/>
            <w:szCs w:val="26"/>
            <w:rPrChange w:id="1175" w:author="Ignacio Ribera Diaz" w:date="2018-09-14T06:35:00Z">
              <w:rPr>
                <w:szCs w:val="26"/>
              </w:rPr>
            </w:rPrChange>
          </w:rPr>
          <w:delText xml:space="preserve">se </w:delText>
        </w:r>
      </w:del>
      <w:del w:id="1176" w:author="Ignacio Ribera Diaz" w:date="2018-09-14T06:34:00Z">
        <w:r w:rsidR="009E1B27" w:rsidRPr="00CA6074" w:rsidDel="00CA6074">
          <w:rPr>
            <w:strike/>
            <w:szCs w:val="26"/>
            <w:highlight w:val="yellow"/>
            <w:rPrChange w:id="1177" w:author="Ignacio Ribera Diaz" w:date="2018-09-14T06:35:00Z">
              <w:rPr>
                <w:szCs w:val="26"/>
                <w:highlight w:val="yellow"/>
              </w:rPr>
            </w:rPrChange>
          </w:rPr>
          <w:delText>referencian</w:delText>
        </w:r>
        <w:r w:rsidR="009E1B27" w:rsidRPr="00CA6074" w:rsidDel="00CA6074">
          <w:rPr>
            <w:strike/>
            <w:szCs w:val="26"/>
            <w:rPrChange w:id="1178" w:author="Ignacio Ribera Diaz" w:date="2018-09-14T06:35:00Z">
              <w:rPr>
                <w:szCs w:val="26"/>
              </w:rPr>
            </w:rPrChange>
          </w:rPr>
          <w:delText xml:space="preserve"> </w:delText>
        </w:r>
      </w:del>
      <w:del w:id="1179" w:author="Ignacio Ribera Diaz" w:date="2018-09-12T02:16:00Z">
        <w:r w:rsidR="009E1B27" w:rsidRPr="00CA6074" w:rsidDel="00F350AB">
          <w:rPr>
            <w:strike/>
            <w:szCs w:val="26"/>
            <w:rPrChange w:id="1180" w:author="Ignacio Ribera Diaz" w:date="2018-09-14T06:35:00Z">
              <w:rPr>
                <w:szCs w:val="26"/>
              </w:rPr>
            </w:rPrChange>
          </w:rPr>
          <w:delText xml:space="preserve">unívocamente </w:delText>
        </w:r>
      </w:del>
      <w:del w:id="1181" w:author="Ignacio Ribera Diaz" w:date="2018-09-14T06:34:00Z">
        <w:r w:rsidR="009E1B27" w:rsidRPr="00CA6074" w:rsidDel="00CA6074">
          <w:rPr>
            <w:strike/>
            <w:szCs w:val="26"/>
            <w:rPrChange w:id="1182" w:author="Ignacio Ribera Diaz" w:date="2018-09-14T06:35:00Z">
              <w:rPr>
                <w:szCs w:val="26"/>
              </w:rPr>
            </w:rPrChange>
          </w:rPr>
          <w:delText>cada uno</w:delText>
        </w:r>
      </w:del>
      <w:del w:id="1183" w:author="Ignacio Ribera Diaz" w:date="2018-09-12T02:16:00Z">
        <w:r w:rsidR="009E1B27" w:rsidRPr="00CA6074" w:rsidDel="00F350AB">
          <w:rPr>
            <w:strike/>
            <w:szCs w:val="26"/>
            <w:rPrChange w:id="1184" w:author="Ignacio Ribera Diaz" w:date="2018-09-14T06:35:00Z">
              <w:rPr>
                <w:szCs w:val="26"/>
              </w:rPr>
            </w:rPrChange>
          </w:rPr>
          <w:delText>s</w:delText>
        </w:r>
      </w:del>
      <w:del w:id="1185" w:author="Ignacio Ribera Diaz" w:date="2018-09-14T06:34:00Z">
        <w:r w:rsidR="009E1B27" w:rsidRPr="00CA6074" w:rsidDel="00CA6074">
          <w:rPr>
            <w:strike/>
            <w:szCs w:val="26"/>
            <w:rPrChange w:id="1186" w:author="Ignacio Ribera Diaz" w:date="2018-09-14T06:35:00Z">
              <w:rPr>
                <w:szCs w:val="26"/>
              </w:rPr>
            </w:rPrChange>
          </w:rPr>
          <w:delText xml:space="preserve"> de los recursos de información disponibles en Internet. También vienen identificadas por una dirección IP, perteneciente al servidor donde se aloje, formada por 4 </w:delText>
        </w:r>
        <w:r w:rsidR="00395504" w:rsidRPr="00CA6074" w:rsidDel="00CA6074">
          <w:rPr>
            <w:strike/>
            <w:szCs w:val="26"/>
            <w:rPrChange w:id="1187" w:author="Ignacio Ribera Diaz" w:date="2018-09-14T06:35:00Z">
              <w:rPr>
                <w:szCs w:val="26"/>
              </w:rPr>
            </w:rPrChange>
          </w:rPr>
          <w:delText>números</w:delText>
        </w:r>
        <w:r w:rsidR="009E1B27" w:rsidRPr="00CA6074" w:rsidDel="00CA6074">
          <w:rPr>
            <w:strike/>
            <w:szCs w:val="26"/>
            <w:rPrChange w:id="1188" w:author="Ignacio Ribera Diaz" w:date="2018-09-14T06:35:00Z">
              <w:rPr>
                <w:szCs w:val="26"/>
              </w:rPr>
            </w:rPrChange>
          </w:rPr>
          <w:delText xml:space="preserve"> del 0 al 255 separados por puntos (IPv4)</w:delText>
        </w:r>
        <w:r w:rsidR="00395504" w:rsidRPr="00CA6074" w:rsidDel="00CA6074">
          <w:rPr>
            <w:strike/>
            <w:szCs w:val="26"/>
            <w:rPrChange w:id="1189" w:author="Ignacio Ribera Diaz" w:date="2018-09-14T06:35:00Z">
              <w:rPr>
                <w:szCs w:val="26"/>
              </w:rPr>
            </w:rPrChange>
          </w:rPr>
          <w:delText xml:space="preserve"> o por 8 grupos de cuatro dígitos hexadecimales (IPv6).</w:delText>
        </w:r>
      </w:del>
    </w:p>
    <w:p w14:paraId="62FD0F52" w14:textId="2F1D25DE" w:rsidR="00785D54" w:rsidRPr="00CA6074" w:rsidRDefault="00785D54" w:rsidP="007D13FE">
      <w:pPr>
        <w:spacing w:line="276" w:lineRule="auto"/>
        <w:rPr>
          <w:ins w:id="1190" w:author="Ignacio Ribera Diaz" w:date="2018-09-13T02:34:00Z"/>
          <w:strike/>
          <w:szCs w:val="26"/>
          <w:rPrChange w:id="1191" w:author="Ignacio Ribera Diaz" w:date="2018-09-14T06:35:00Z">
            <w:rPr>
              <w:ins w:id="1192" w:author="Ignacio Ribera Diaz" w:date="2018-09-13T02:34:00Z"/>
              <w:szCs w:val="26"/>
            </w:rPr>
          </w:rPrChange>
        </w:rPr>
      </w:pPr>
      <w:ins w:id="1193" w:author="Ignacio Ribera Diaz" w:date="2018-09-13T02:34:00Z">
        <w:r w:rsidRPr="00CA6074">
          <w:rPr>
            <w:strike/>
            <w:szCs w:val="26"/>
            <w:rPrChange w:id="1194" w:author="Ignacio Ribera Diaz" w:date="2018-09-14T06:35:00Z">
              <w:rPr>
                <w:szCs w:val="26"/>
              </w:rPr>
            </w:rPrChange>
          </w:rPr>
          <w:t>Hablar sobre el origen de la web</w:t>
        </w:r>
      </w:ins>
    </w:p>
    <w:p w14:paraId="04742824" w14:textId="0C9DD820" w:rsidR="00785D54" w:rsidRPr="00CA6074" w:rsidRDefault="00785D54">
      <w:pPr>
        <w:spacing w:line="276" w:lineRule="auto"/>
        <w:rPr>
          <w:ins w:id="1195" w:author="Ignacio Ribera Diaz" w:date="2018-09-14T02:08:00Z"/>
          <w:strike/>
          <w:szCs w:val="26"/>
          <w:rPrChange w:id="1196" w:author="Ignacio Ribera Diaz" w:date="2018-09-14T06:35:00Z">
            <w:rPr>
              <w:ins w:id="1197" w:author="Ignacio Ribera Diaz" w:date="2018-09-14T02:08:00Z"/>
              <w:szCs w:val="26"/>
            </w:rPr>
          </w:rPrChange>
        </w:rPr>
      </w:pPr>
      <w:ins w:id="1198" w:author="Ignacio Ribera Diaz" w:date="2018-09-13T02:34:00Z">
        <w:r w:rsidRPr="00CA6074">
          <w:rPr>
            <w:strike/>
            <w:szCs w:val="26"/>
            <w:rPrChange w:id="1199" w:author="Ignacio Ribera Diaz" w:date="2018-09-14T06:35:00Z">
              <w:rPr>
                <w:szCs w:val="26"/>
              </w:rPr>
            </w:rPrChange>
          </w:rPr>
          <w:t>Hablar sobre las tecnologías que se utilizan en la web</w:t>
        </w:r>
      </w:ins>
      <w:ins w:id="1200" w:author="Ignacio Ribera Diaz" w:date="2018-09-13T02:35:00Z">
        <w:r w:rsidR="00ED70FF" w:rsidRPr="00CA6074">
          <w:rPr>
            <w:strike/>
            <w:szCs w:val="26"/>
            <w:rPrChange w:id="1201" w:author="Ignacio Ribera Diaz" w:date="2018-09-14T06:35:00Z">
              <w:rPr>
                <w:szCs w:val="26"/>
              </w:rPr>
            </w:rPrChange>
          </w:rPr>
          <w:t>: lenguajes de marcado, de estilos, scripts, dominios, protocolos de transferencias de archivos.</w:t>
        </w:r>
      </w:ins>
    </w:p>
    <w:p w14:paraId="5BE3938A" w14:textId="47F1B55E" w:rsidR="00E23232" w:rsidRDefault="00E23232" w:rsidP="007D13FE">
      <w:pPr>
        <w:spacing w:line="276" w:lineRule="auto"/>
        <w:rPr>
          <w:ins w:id="1202" w:author="Ignacio Ribera Diaz" w:date="2018-09-14T02:08:00Z"/>
          <w:szCs w:val="26"/>
        </w:rPr>
      </w:pPr>
    </w:p>
    <w:p w14:paraId="47749240" w14:textId="77777777" w:rsidR="00D760BB" w:rsidRDefault="00E23232" w:rsidP="007D13FE">
      <w:pPr>
        <w:spacing w:line="276" w:lineRule="auto"/>
        <w:rPr>
          <w:ins w:id="1203" w:author="Ignacio Ribera Diaz" w:date="2018-09-14T02:36:00Z"/>
          <w:szCs w:val="26"/>
        </w:rPr>
      </w:pPr>
      <w:ins w:id="1204" w:author="Ignacio Ribera Diaz" w:date="2018-09-14T02:08:00Z">
        <w:r>
          <w:t xml:space="preserve">“La historia y desarrollo del lenguaje de marcado, </w:t>
        </w:r>
        <w:proofErr w:type="spellStart"/>
        <w:r>
          <w:t>Hypertext</w:t>
        </w:r>
        <w:proofErr w:type="spellEnd"/>
        <w:r>
          <w:t xml:space="preserve"> Mark Up </w:t>
        </w:r>
        <w:proofErr w:type="spellStart"/>
        <w:r>
          <w:t>Language</w:t>
        </w:r>
        <w:proofErr w:type="spellEnd"/>
        <w:r>
          <w:t xml:space="preserve"> (de aquí en adelante HTML), es una historia llena de necesidades y desarrollos realizados en un entorno de innovación totalmente dinámico y colaborativo, en el cual se mezclan intereses de empresas privadas, con deseos de estandarización de consorcios, intereses de usuarios generalistas y hasta impulsos personale</w:t>
        </w:r>
      </w:ins>
      <w:ins w:id="1205" w:author="Ignacio Ribera Diaz" w:date="2018-09-14T02:22:00Z">
        <w:r w:rsidR="00460E12">
          <w:t>s (</w:t>
        </w:r>
        <w:proofErr w:type="spellStart"/>
        <w:r w:rsidR="00460E12">
          <w:t>Abbate</w:t>
        </w:r>
        <w:proofErr w:type="spellEnd"/>
        <w:r w:rsidR="00460E12">
          <w:t>, 2000)</w:t>
        </w:r>
      </w:ins>
      <w:ins w:id="1206" w:author="Ignacio Ribera Diaz" w:date="2018-09-14T02:08:00Z">
        <w:r>
          <w:t xml:space="preserve">.” </w:t>
        </w:r>
      </w:ins>
      <w:ins w:id="1207" w:author="Ignacio Ribera Diaz" w:date="2018-09-14T02:11:00Z">
        <w:r>
          <w:t>Gutiérrez, R. T.</w:t>
        </w:r>
      </w:ins>
      <w:ins w:id="1208" w:author="Ignacio Ribera Diaz" w:date="2018-09-14T02:23:00Z">
        <w:r w:rsidR="00460E12">
          <w:t xml:space="preserve"> </w:t>
        </w:r>
      </w:ins>
      <w:ins w:id="1209" w:author="Ignacio Ribera Diaz" w:date="2018-09-14T02:24:00Z">
        <w:r w:rsidR="00460E12">
          <w:t>El inicio de la Web: historia y cronología del hipertexto hasta HTML 4.0 (1990-99),</w:t>
        </w:r>
      </w:ins>
      <w:ins w:id="1210" w:author="Ignacio Ribera Diaz" w:date="2018-09-14T02:11:00Z">
        <w:r>
          <w:t xml:space="preserve"> </w:t>
        </w:r>
      </w:ins>
      <w:ins w:id="1211" w:author="Ignacio Ribera Diaz" w:date="2018-09-14T02:14:00Z">
        <w:r w:rsidR="00D647B5">
          <w:t>(2014)</w:t>
        </w:r>
      </w:ins>
      <w:ins w:id="1212" w:author="Ignacio Ribera Diaz" w:date="2018-09-14T02:23:00Z">
        <w:r w:rsidR="00460E12">
          <w:t xml:space="preserve"> p</w:t>
        </w:r>
      </w:ins>
      <w:ins w:id="1213" w:author="Ignacio Ribera Diaz" w:date="2018-09-14T02:24:00Z">
        <w:r w:rsidR="00460E12">
          <w:t>.</w:t>
        </w:r>
      </w:ins>
      <w:ins w:id="1214" w:author="Ignacio Ribera Diaz" w:date="2018-09-14T02:23:00Z">
        <w:r w:rsidR="00460E12">
          <w:t xml:space="preserve"> 2</w:t>
        </w:r>
      </w:ins>
      <w:ins w:id="1215" w:author="Ignacio Ribera Diaz" w:date="2018-09-14T02:24:00Z">
        <w:r w:rsidR="00460E12">
          <w:t>.</w:t>
        </w:r>
      </w:ins>
      <w:ins w:id="1216" w:author="Ignacio Ribera Diaz" w:date="2018-09-14T02:36:00Z">
        <w:r w:rsidR="00D760BB">
          <w:t xml:space="preserve"> </w:t>
        </w:r>
      </w:ins>
      <w:ins w:id="1217" w:author="Ignacio Ribera Diaz" w:date="2018-09-14T02:28:00Z">
        <w:r w:rsidR="00460E12">
          <w:rPr>
            <w:szCs w:val="26"/>
          </w:rPr>
          <w:t xml:space="preserve">Con esta introducción de Raúl </w:t>
        </w:r>
        <w:proofErr w:type="spellStart"/>
        <w:r w:rsidR="00460E12">
          <w:rPr>
            <w:szCs w:val="26"/>
          </w:rPr>
          <w:t>Tabarés</w:t>
        </w:r>
        <w:proofErr w:type="spellEnd"/>
        <w:r w:rsidR="00460E12">
          <w:rPr>
            <w:szCs w:val="26"/>
          </w:rPr>
          <w:t xml:space="preserve"> Gutiérrez empezamos hablando del origen de la web.</w:t>
        </w:r>
      </w:ins>
    </w:p>
    <w:p w14:paraId="2412F753" w14:textId="77777777" w:rsidR="0019228B" w:rsidRDefault="00D760BB" w:rsidP="007D13FE">
      <w:pPr>
        <w:spacing w:line="276" w:lineRule="auto"/>
        <w:rPr>
          <w:ins w:id="1218" w:author="Ignacio Ribera Diaz" w:date="2018-09-14T02:52:00Z"/>
          <w:szCs w:val="26"/>
        </w:rPr>
      </w:pPr>
      <w:ins w:id="1219" w:author="Ignacio Ribera Diaz" w:date="2018-09-14T02:35:00Z">
        <w:r>
          <w:rPr>
            <w:szCs w:val="26"/>
          </w:rPr>
          <w:t xml:space="preserve">El origen de la web </w:t>
        </w:r>
      </w:ins>
      <w:ins w:id="1220" w:author="Ignacio Ribera Diaz" w:date="2018-09-14T02:37:00Z">
        <w:r>
          <w:rPr>
            <w:szCs w:val="26"/>
          </w:rPr>
          <w:t xml:space="preserve">data del año 1990, cuando </w:t>
        </w:r>
      </w:ins>
      <w:ins w:id="1221" w:author="Ignacio Ribera Diaz" w:date="2018-09-14T02:39:00Z">
        <w:r>
          <w:rPr>
            <w:szCs w:val="26"/>
          </w:rPr>
          <w:t xml:space="preserve">el </w:t>
        </w:r>
      </w:ins>
      <w:ins w:id="1222" w:author="Ignacio Ribera Diaz" w:date="2018-09-14T02:41:00Z">
        <w:r>
          <w:rPr>
            <w:szCs w:val="26"/>
          </w:rPr>
          <w:t xml:space="preserve">físico Tim Berners-Lee encabezó a un equipo de físicos </w:t>
        </w:r>
      </w:ins>
      <w:ins w:id="1223" w:author="Ignacio Ribera Diaz" w:date="2018-09-14T02:42:00Z">
        <w:r>
          <w:rPr>
            <w:szCs w:val="26"/>
          </w:rPr>
          <w:t>que crearon el primer cliente y servidor web</w:t>
        </w:r>
      </w:ins>
      <w:ins w:id="1224" w:author="Ignacio Ribera Diaz" w:date="2018-09-14T02:43:00Z">
        <w:r>
          <w:rPr>
            <w:szCs w:val="26"/>
          </w:rPr>
          <w:t>, así como la primera definici</w:t>
        </w:r>
      </w:ins>
      <w:ins w:id="1225" w:author="Ignacio Ribera Diaz" w:date="2018-09-14T02:44:00Z">
        <w:r>
          <w:rPr>
            <w:szCs w:val="26"/>
          </w:rPr>
          <w:t>ón del lenguaje HTML</w:t>
        </w:r>
      </w:ins>
      <w:ins w:id="1226" w:author="Ignacio Ribera Diaz" w:date="2018-09-14T02:51:00Z">
        <w:r w:rsidR="0019228B">
          <w:rPr>
            <w:szCs w:val="26"/>
          </w:rPr>
          <w:t xml:space="preserve"> y los identificadores de recursos uniformes</w:t>
        </w:r>
      </w:ins>
      <w:ins w:id="1227" w:author="Ignacio Ribera Diaz" w:date="2018-09-14T02:52:00Z">
        <w:r w:rsidR="0019228B">
          <w:rPr>
            <w:szCs w:val="26"/>
          </w:rPr>
          <w:t xml:space="preserve"> o URL.</w:t>
        </w:r>
      </w:ins>
    </w:p>
    <w:p w14:paraId="211A2C6E" w14:textId="3ED19D42" w:rsidR="00460E12" w:rsidRDefault="008A2996" w:rsidP="007D13FE">
      <w:pPr>
        <w:spacing w:line="276" w:lineRule="auto"/>
        <w:rPr>
          <w:ins w:id="1228" w:author="Ignacio Ribera Diaz" w:date="2018-09-14T03:28:00Z"/>
          <w:szCs w:val="26"/>
        </w:rPr>
      </w:pPr>
      <w:ins w:id="1229" w:author="Ignacio Ribera Diaz" w:date="2018-09-14T03:06:00Z">
        <w:r>
          <w:rPr>
            <w:szCs w:val="26"/>
          </w:rPr>
          <w:t>Este equipo creo el</w:t>
        </w:r>
      </w:ins>
      <w:ins w:id="1230" w:author="Ignacio Ribera Diaz" w:date="2018-09-14T03:07:00Z">
        <w:r>
          <w:rPr>
            <w:szCs w:val="26"/>
          </w:rPr>
          <w:t xml:space="preserve"> </w:t>
        </w:r>
        <w:proofErr w:type="spellStart"/>
        <w:r>
          <w:rPr>
            <w:szCs w:val="26"/>
          </w:rPr>
          <w:t>WorldWideWeb</w:t>
        </w:r>
        <w:proofErr w:type="spellEnd"/>
        <w:r>
          <w:rPr>
            <w:szCs w:val="26"/>
          </w:rPr>
          <w:t>, el primer cliente web</w:t>
        </w:r>
      </w:ins>
      <w:ins w:id="1231" w:author="Ignacio Ribera Diaz" w:date="2018-09-14T03:10:00Z">
        <w:r w:rsidR="000C38D4">
          <w:rPr>
            <w:szCs w:val="26"/>
          </w:rPr>
          <w:t>, que permitió conectar</w:t>
        </w:r>
      </w:ins>
      <w:ins w:id="1232" w:author="Ignacio Ribera Diaz" w:date="2018-09-14T03:11:00Z">
        <w:r w:rsidR="000C38D4">
          <w:rPr>
            <w:szCs w:val="26"/>
          </w:rPr>
          <w:t>se con un computador</w:t>
        </w:r>
      </w:ins>
      <w:ins w:id="1233" w:author="Ignacio Ribera Diaz" w:date="2018-09-14T03:12:00Z">
        <w:r w:rsidR="000C38D4">
          <w:rPr>
            <w:szCs w:val="26"/>
          </w:rPr>
          <w:t xml:space="preserve"> </w:t>
        </w:r>
      </w:ins>
      <w:proofErr w:type="spellStart"/>
      <w:ins w:id="1234" w:author="Ignacio Ribera Diaz" w:date="2018-09-14T03:11:00Z">
        <w:r w:rsidR="000C38D4">
          <w:rPr>
            <w:szCs w:val="26"/>
          </w:rPr>
          <w:t>NeXTcube</w:t>
        </w:r>
        <w:proofErr w:type="spellEnd"/>
        <w:r w:rsidR="000C38D4">
          <w:rPr>
            <w:szCs w:val="26"/>
          </w:rPr>
          <w:t xml:space="preserve"> que hacía de servidor. </w:t>
        </w:r>
      </w:ins>
      <w:ins w:id="1235" w:author="Ignacio Ribera Diaz" w:date="2018-09-14T03:13:00Z">
        <w:r w:rsidR="000C38D4">
          <w:rPr>
            <w:szCs w:val="26"/>
          </w:rPr>
          <w:t xml:space="preserve">Este sistema tenía algunas diferencias con otros sistemas de </w:t>
        </w:r>
      </w:ins>
      <w:ins w:id="1236" w:author="Ignacio Ribera Diaz" w:date="2018-09-14T03:14:00Z">
        <w:r w:rsidR="000C38D4">
          <w:rPr>
            <w:szCs w:val="26"/>
          </w:rPr>
          <w:t xml:space="preserve">hipertexto que existían, como el </w:t>
        </w:r>
        <w:proofErr w:type="spellStart"/>
        <w:r w:rsidR="000C38D4">
          <w:rPr>
            <w:szCs w:val="26"/>
          </w:rPr>
          <w:t>HyperCard</w:t>
        </w:r>
        <w:proofErr w:type="spellEnd"/>
        <w:r w:rsidR="000C38D4">
          <w:rPr>
            <w:szCs w:val="26"/>
          </w:rPr>
          <w:t xml:space="preserve">. </w:t>
        </w:r>
        <w:proofErr w:type="spellStart"/>
        <w:r w:rsidR="000C38D4">
          <w:rPr>
            <w:szCs w:val="26"/>
          </w:rPr>
          <w:t>W</w:t>
        </w:r>
      </w:ins>
      <w:ins w:id="1237" w:author="Ignacio Ribera Diaz" w:date="2018-09-14T03:22:00Z">
        <w:r w:rsidR="00FB5B0D">
          <w:rPr>
            <w:szCs w:val="26"/>
          </w:rPr>
          <w:t>orldWideWeb</w:t>
        </w:r>
      </w:ins>
      <w:proofErr w:type="spellEnd"/>
      <w:ins w:id="1238" w:author="Ignacio Ribera Diaz" w:date="2018-09-14T03:14:00Z">
        <w:r w:rsidR="000C38D4">
          <w:rPr>
            <w:szCs w:val="26"/>
          </w:rPr>
          <w:t xml:space="preserve"> no solo era no propietario, lo que </w:t>
        </w:r>
      </w:ins>
      <w:ins w:id="1239" w:author="Ignacio Ribera Diaz" w:date="2018-09-14T03:15:00Z">
        <w:r w:rsidR="000C38D4">
          <w:rPr>
            <w:szCs w:val="26"/>
          </w:rPr>
          <w:t xml:space="preserve">elimina los problemas con la licencia. También podía implementar conexiones unidireccionales, </w:t>
        </w:r>
      </w:ins>
      <w:ins w:id="1240" w:author="Ignacio Ribera Diaz" w:date="2018-09-14T03:16:00Z">
        <w:r w:rsidR="000C38D4">
          <w:rPr>
            <w:szCs w:val="26"/>
          </w:rPr>
          <w:t>liberando así al propietario de un recurso de tener que hacer ninguna acción cuando un cliente desea</w:t>
        </w:r>
      </w:ins>
      <w:ins w:id="1241" w:author="Ignacio Ribera Diaz" w:date="2018-09-14T03:17:00Z">
        <w:r w:rsidR="000C38D4">
          <w:rPr>
            <w:szCs w:val="26"/>
          </w:rPr>
          <w:t xml:space="preserve"> acceder a ese recurso.</w:t>
        </w:r>
      </w:ins>
    </w:p>
    <w:p w14:paraId="0A8AC1CD" w14:textId="2E174397" w:rsidR="00FB5B0D" w:rsidRDefault="00FB5B0D" w:rsidP="007D13FE">
      <w:pPr>
        <w:spacing w:line="276" w:lineRule="auto"/>
        <w:rPr>
          <w:ins w:id="1242" w:author="Ignacio Ribera Diaz" w:date="2018-09-14T03:34:00Z"/>
          <w:szCs w:val="26"/>
        </w:rPr>
      </w:pPr>
      <w:ins w:id="1243" w:author="Ignacio Ribera Diaz" w:date="2018-09-14T03:28:00Z">
        <w:r>
          <w:rPr>
            <w:szCs w:val="26"/>
          </w:rPr>
          <w:t xml:space="preserve">Los lenguajes de marcado son lenguajes de </w:t>
        </w:r>
      </w:ins>
      <w:ins w:id="1244" w:author="Ignacio Ribera Diaz" w:date="2018-09-14T03:32:00Z">
        <w:r w:rsidR="00DE3DD8">
          <w:rPr>
            <w:szCs w:val="26"/>
          </w:rPr>
          <w:t>“</w:t>
        </w:r>
      </w:ins>
      <w:ins w:id="1245" w:author="Ignacio Ribera Diaz" w:date="2018-09-14T03:28:00Z">
        <w:r>
          <w:rPr>
            <w:szCs w:val="26"/>
          </w:rPr>
          <w:t>programación</w:t>
        </w:r>
      </w:ins>
      <w:ins w:id="1246" w:author="Ignacio Ribera Diaz" w:date="2018-09-14T03:32:00Z">
        <w:r w:rsidR="00DE3DD8">
          <w:rPr>
            <w:szCs w:val="26"/>
          </w:rPr>
          <w:t>”</w:t>
        </w:r>
      </w:ins>
      <w:ins w:id="1247" w:author="Ignacio Ribera Diaz" w:date="2018-09-14T03:28:00Z">
        <w:r>
          <w:rPr>
            <w:szCs w:val="26"/>
          </w:rPr>
          <w:t xml:space="preserve"> basados en etiquetas</w:t>
        </w:r>
      </w:ins>
      <w:ins w:id="1248" w:author="Ignacio Ribera Diaz" w:date="2018-09-14T03:30:00Z">
        <w:r>
          <w:rPr>
            <w:szCs w:val="26"/>
          </w:rPr>
          <w:t xml:space="preserve">. Las etiquetas son identificadores </w:t>
        </w:r>
      </w:ins>
      <w:ins w:id="1249" w:author="Ignacio Ribera Diaz" w:date="2018-09-14T03:31:00Z">
        <w:r w:rsidR="00DE3DD8">
          <w:rPr>
            <w:szCs w:val="26"/>
          </w:rPr>
          <w:t>que alteran los textos ya existentes e incorpora información adicional acerca de la estructura del texto.</w:t>
        </w:r>
      </w:ins>
      <w:ins w:id="1250" w:author="Ignacio Ribera Diaz" w:date="2018-09-14T03:33:00Z">
        <w:r w:rsidR="00DE3DD8">
          <w:rPr>
            <w:szCs w:val="26"/>
          </w:rPr>
          <w:t xml:space="preserve"> Hay tres tipos d</w:t>
        </w:r>
      </w:ins>
      <w:ins w:id="1251" w:author="Ignacio Ribera Diaz" w:date="2018-09-14T03:34:00Z">
        <w:r w:rsidR="00DE3DD8">
          <w:rPr>
            <w:szCs w:val="26"/>
          </w:rPr>
          <w:t>iferentes de lenguajes de marcado:</w:t>
        </w:r>
      </w:ins>
    </w:p>
    <w:p w14:paraId="4D88B419" w14:textId="52D86014" w:rsidR="00DE3DD8" w:rsidRDefault="00DE3DD8" w:rsidP="00DE3DD8">
      <w:pPr>
        <w:pStyle w:val="Prrafodelista"/>
        <w:numPr>
          <w:ilvl w:val="0"/>
          <w:numId w:val="5"/>
        </w:numPr>
        <w:spacing w:line="276" w:lineRule="auto"/>
        <w:rPr>
          <w:ins w:id="1252" w:author="Ignacio Ribera Diaz" w:date="2018-09-14T03:39:00Z"/>
          <w:szCs w:val="26"/>
        </w:rPr>
      </w:pPr>
      <w:ins w:id="1253" w:author="Ignacio Ribera Diaz" w:date="2018-09-14T03:34:00Z">
        <w:r>
          <w:rPr>
            <w:szCs w:val="26"/>
          </w:rPr>
          <w:t>Marcado de presentación. Es aquel lenguaje que indica el formato del texto</w:t>
        </w:r>
      </w:ins>
      <w:ins w:id="1254" w:author="Ignacio Ribera Diaz" w:date="2018-09-14T03:35:00Z">
        <w:r>
          <w:rPr>
            <w:szCs w:val="26"/>
          </w:rPr>
          <w:t xml:space="preserve">. Es utilizado para la maquetación de un documento para </w:t>
        </w:r>
      </w:ins>
      <w:ins w:id="1255" w:author="Ignacio Ribera Diaz" w:date="2018-09-14T03:36:00Z">
        <w:r>
          <w:rPr>
            <w:szCs w:val="26"/>
          </w:rPr>
          <w:t xml:space="preserve">simplificar la lectura, pero es inutilizable en </w:t>
        </w:r>
        <w:r>
          <w:rPr>
            <w:szCs w:val="26"/>
          </w:rPr>
          <w:lastRenderedPageBreak/>
          <w:t>el procesamiento automático de la información.</w:t>
        </w:r>
      </w:ins>
      <w:ins w:id="1256" w:author="Ignacio Ribera Diaz" w:date="2018-09-14T03:38:00Z">
        <w:r>
          <w:rPr>
            <w:szCs w:val="26"/>
          </w:rPr>
          <w:t xml:space="preserve"> Su dificultad a la hora de mantenerlo y modificarlo ha hecho que cada vez se utilice menos </w:t>
        </w:r>
      </w:ins>
      <w:ins w:id="1257" w:author="Ignacio Ribera Diaz" w:date="2018-09-14T03:39:00Z">
        <w:r>
          <w:rPr>
            <w:szCs w:val="26"/>
          </w:rPr>
          <w:t>en proyectos a gran escala. Un ejemplo de este tipo de lenguajes puede ser RTF.</w:t>
        </w:r>
      </w:ins>
    </w:p>
    <w:p w14:paraId="51EAC41E" w14:textId="397236FE" w:rsidR="00DE3DD8" w:rsidRDefault="00DE3DD8" w:rsidP="00DE3DD8">
      <w:pPr>
        <w:pStyle w:val="Prrafodelista"/>
        <w:numPr>
          <w:ilvl w:val="0"/>
          <w:numId w:val="5"/>
        </w:numPr>
        <w:spacing w:line="276" w:lineRule="auto"/>
        <w:rPr>
          <w:ins w:id="1258" w:author="Ignacio Ribera Diaz" w:date="2018-09-14T03:45:00Z"/>
          <w:szCs w:val="26"/>
        </w:rPr>
      </w:pPr>
      <w:ins w:id="1259" w:author="Ignacio Ribera Diaz" w:date="2018-09-14T03:40:00Z">
        <w:r>
          <w:rPr>
            <w:szCs w:val="26"/>
          </w:rPr>
          <w:t>Marcado de procedimientos. También está enfocado a la presentación del texto</w:t>
        </w:r>
      </w:ins>
      <w:ins w:id="1260" w:author="Ignacio Ribera Diaz" w:date="2018-09-14T03:41:00Z">
        <w:r>
          <w:rPr>
            <w:szCs w:val="26"/>
          </w:rPr>
          <w:t xml:space="preserve">, pero siendo visible de igual manera </w:t>
        </w:r>
        <w:r w:rsidR="00B55F71">
          <w:rPr>
            <w:szCs w:val="26"/>
          </w:rPr>
          <w:t>para el usuario que escribe. El texto es interpretado a medida que le llega, por lo que</w:t>
        </w:r>
      </w:ins>
      <w:ins w:id="1261" w:author="Ignacio Ribera Diaz" w:date="2018-09-14T03:42:00Z">
        <w:r w:rsidR="00B55F71">
          <w:rPr>
            <w:szCs w:val="26"/>
          </w:rPr>
          <w:t xml:space="preserve">, se deben introducir </w:t>
        </w:r>
      </w:ins>
      <w:ins w:id="1262" w:author="Ignacio Ribera Diaz" w:date="2018-09-14T03:43:00Z">
        <w:r w:rsidR="00B55F71">
          <w:rPr>
            <w:szCs w:val="26"/>
          </w:rPr>
          <w:t xml:space="preserve">directivas previas al texto para formatearlo de la manera deseada. Estas directivas </w:t>
        </w:r>
      </w:ins>
      <w:ins w:id="1263" w:author="Ignacio Ribera Diaz" w:date="2018-09-14T03:44:00Z">
        <w:r w:rsidR="00B55F71">
          <w:rPr>
            <w:szCs w:val="26"/>
          </w:rPr>
          <w:t xml:space="preserve">son formatos como: centrar el texto, cambiar a cursiva, sacar el texto como título. </w:t>
        </w:r>
      </w:ins>
      <w:ins w:id="1264" w:author="Ignacio Ribera Diaz" w:date="2018-09-14T03:45:00Z">
        <w:r w:rsidR="00B55F71">
          <w:rPr>
            <w:szCs w:val="26"/>
          </w:rPr>
          <w:t xml:space="preserve">Un ejemplo de lenguaje de procedimientos puede ser </w:t>
        </w:r>
        <w:proofErr w:type="spellStart"/>
        <w:r w:rsidR="00B55F71">
          <w:rPr>
            <w:szCs w:val="26"/>
          </w:rPr>
          <w:t>nroff</w:t>
        </w:r>
        <w:proofErr w:type="spellEnd"/>
        <w:r w:rsidR="00B55F71">
          <w:rPr>
            <w:szCs w:val="26"/>
          </w:rPr>
          <w:t xml:space="preserve"> o </w:t>
        </w:r>
        <w:proofErr w:type="spellStart"/>
        <w:r w:rsidR="00B55F71">
          <w:rPr>
            <w:szCs w:val="26"/>
          </w:rPr>
          <w:t>TeX</w:t>
        </w:r>
        <w:proofErr w:type="spellEnd"/>
        <w:r w:rsidR="00B55F71">
          <w:rPr>
            <w:szCs w:val="26"/>
          </w:rPr>
          <w:t>.</w:t>
        </w:r>
      </w:ins>
    </w:p>
    <w:p w14:paraId="6DB477DA" w14:textId="6E3D37D2" w:rsidR="00B55F71" w:rsidRDefault="00B55F71" w:rsidP="00DE3DD8">
      <w:pPr>
        <w:pStyle w:val="Prrafodelista"/>
        <w:numPr>
          <w:ilvl w:val="0"/>
          <w:numId w:val="5"/>
        </w:numPr>
        <w:spacing w:line="276" w:lineRule="auto"/>
        <w:rPr>
          <w:ins w:id="1265" w:author="Ignacio Ribera Diaz" w:date="2018-09-14T06:01:00Z"/>
          <w:szCs w:val="26"/>
        </w:rPr>
      </w:pPr>
      <w:ins w:id="1266" w:author="Ignacio Ribera Diaz" w:date="2018-09-14T03:45:00Z">
        <w:r>
          <w:rPr>
            <w:szCs w:val="26"/>
          </w:rPr>
          <w:t>Marcado d</w:t>
        </w:r>
      </w:ins>
      <w:ins w:id="1267" w:author="Ignacio Ribera Diaz" w:date="2018-09-14T03:46:00Z">
        <w:r>
          <w:rPr>
            <w:szCs w:val="26"/>
          </w:rPr>
          <w:t xml:space="preserve">escriptivo. </w:t>
        </w:r>
      </w:ins>
      <w:ins w:id="1268" w:author="Ignacio Ribera Diaz" w:date="2018-09-14T05:59:00Z">
        <w:r w:rsidR="005E3AE6">
          <w:rPr>
            <w:szCs w:val="26"/>
          </w:rPr>
          <w:t>Utilizan etiquetas para describir los textos, pero no especifican su representación</w:t>
        </w:r>
      </w:ins>
      <w:ins w:id="1269" w:author="Ignacio Ribera Diaz" w:date="2018-09-14T06:01:00Z">
        <w:r w:rsidR="00E66C3D">
          <w:rPr>
            <w:szCs w:val="26"/>
          </w:rPr>
          <w:t>. Ejemplos de lenguajes descriptivos pueden ser: XML o SGML.</w:t>
        </w:r>
      </w:ins>
    </w:p>
    <w:p w14:paraId="12935F77" w14:textId="516EC45B" w:rsidR="00E66C3D" w:rsidRDefault="00FB5B0D" w:rsidP="007D13FE">
      <w:pPr>
        <w:spacing w:line="276" w:lineRule="auto"/>
        <w:rPr>
          <w:ins w:id="1270" w:author="Ignacio Ribera Diaz" w:date="2018-09-14T06:03:00Z"/>
          <w:szCs w:val="26"/>
        </w:rPr>
      </w:pPr>
      <w:ins w:id="1271" w:author="Ignacio Ribera Diaz" w:date="2018-09-14T03:20:00Z">
        <w:r>
          <w:rPr>
            <w:szCs w:val="26"/>
          </w:rPr>
          <w:t>A raíz de</w:t>
        </w:r>
      </w:ins>
      <w:ins w:id="1272" w:author="Ignacio Ribera Diaz" w:date="2018-09-14T06:02:00Z">
        <w:r w:rsidR="00E66C3D">
          <w:rPr>
            <w:szCs w:val="26"/>
          </w:rPr>
          <w:t xml:space="preserve"> todo</w:t>
        </w:r>
      </w:ins>
      <w:ins w:id="1273" w:author="Ignacio Ribera Diaz" w:date="2018-09-14T03:20:00Z">
        <w:r>
          <w:rPr>
            <w:szCs w:val="26"/>
          </w:rPr>
          <w:t xml:space="preserve"> esto</w:t>
        </w:r>
      </w:ins>
      <w:ins w:id="1274" w:author="Ignacio Ribera Diaz" w:date="2018-09-14T03:21:00Z">
        <w:r>
          <w:rPr>
            <w:szCs w:val="26"/>
          </w:rPr>
          <w:t xml:space="preserve"> se creó un consorcio internacional para la estandarización de los elementos y tecnologías relacionadas</w:t>
        </w:r>
      </w:ins>
      <w:ins w:id="1275" w:author="Ignacio Ribera Diaz" w:date="2018-09-14T03:22:00Z">
        <w:r>
          <w:rPr>
            <w:szCs w:val="26"/>
          </w:rPr>
          <w:t xml:space="preserve"> con la </w:t>
        </w:r>
        <w:proofErr w:type="spellStart"/>
        <w:r>
          <w:rPr>
            <w:szCs w:val="26"/>
          </w:rPr>
          <w:t>WorldWideWeb</w:t>
        </w:r>
        <w:proofErr w:type="spellEnd"/>
        <w:r>
          <w:rPr>
            <w:szCs w:val="26"/>
          </w:rPr>
          <w:t>, para asegurar su crecimiento a largo plazo. Este consorcio se llama W3C</w:t>
        </w:r>
      </w:ins>
      <w:ins w:id="1276" w:author="Ignacio Ribera Diaz" w:date="2018-09-14T03:24:00Z">
        <w:r>
          <w:rPr>
            <w:szCs w:val="26"/>
          </w:rPr>
          <w:t xml:space="preserve"> y fue fundado en 1994, cuya sede se encuentra en el Instituto Tecnológico de Massachusetts</w:t>
        </w:r>
      </w:ins>
      <w:ins w:id="1277" w:author="Ignacio Ribera Diaz" w:date="2018-09-14T03:25:00Z">
        <w:r>
          <w:rPr>
            <w:szCs w:val="26"/>
          </w:rPr>
          <w:t xml:space="preserve"> y está dirigido por Tim Berners-Lee.</w:t>
        </w:r>
      </w:ins>
      <w:ins w:id="1278" w:author="Ignacio Ribera Diaz" w:date="2018-09-14T06:02:00Z">
        <w:r w:rsidR="00E66C3D">
          <w:rPr>
            <w:szCs w:val="26"/>
          </w:rPr>
          <w:t xml:space="preserve"> </w:t>
        </w:r>
      </w:ins>
      <w:ins w:id="1279" w:author="Ignacio Ribera Diaz" w:date="2018-09-14T06:03:00Z">
        <w:r w:rsidR="00E66C3D">
          <w:rPr>
            <w:szCs w:val="26"/>
          </w:rPr>
          <w:t xml:space="preserve">De esta manera, se lleva mayor control sobre las diferentes versiones, y se proporciona un estándar oficial al que poder recurrir. </w:t>
        </w:r>
      </w:ins>
    </w:p>
    <w:p w14:paraId="216FB373" w14:textId="76810CC7" w:rsidR="00E66C3D" w:rsidRDefault="00E66C3D" w:rsidP="007D13FE">
      <w:pPr>
        <w:spacing w:line="276" w:lineRule="auto"/>
        <w:rPr>
          <w:ins w:id="1280" w:author="Ignacio Ribera Diaz" w:date="2018-09-14T06:21:00Z"/>
          <w:szCs w:val="26"/>
        </w:rPr>
      </w:pPr>
      <w:ins w:id="1281" w:author="Ignacio Ribera Diaz" w:date="2018-09-14T06:06:00Z">
        <w:r>
          <w:rPr>
            <w:szCs w:val="26"/>
          </w:rPr>
          <w:t>La estandarización de HTML (versión 4.01</w:t>
        </w:r>
      </w:ins>
      <w:ins w:id="1282" w:author="Ignacio Ribera Diaz" w:date="2018-09-14T06:08:00Z">
        <w:r>
          <w:rPr>
            <w:szCs w:val="26"/>
          </w:rPr>
          <w:t>, publicada en 1999</w:t>
        </w:r>
      </w:ins>
      <w:ins w:id="1283" w:author="Ignacio Ribera Diaz" w:date="2018-09-14T06:06:00Z">
        <w:r>
          <w:rPr>
            <w:szCs w:val="26"/>
          </w:rPr>
          <w:t>) fue detenida por parte del W3C, el cual se centro en el nuevo formato XHTML</w:t>
        </w:r>
      </w:ins>
      <w:ins w:id="1284" w:author="Ignacio Ribera Diaz" w:date="2018-09-14T06:08:00Z">
        <w:r>
          <w:rPr>
            <w:szCs w:val="26"/>
          </w:rPr>
          <w:t>. Debido a esto, algunas empresas como Apple, Mozilla u Opera decidieron</w:t>
        </w:r>
      </w:ins>
      <w:ins w:id="1285" w:author="Ignacio Ribera Diaz" w:date="2018-09-14T06:09:00Z">
        <w:r>
          <w:rPr>
            <w:szCs w:val="26"/>
          </w:rPr>
          <w:t>, ante la falta de interés del W3C en HTML, formar una organización llamada WHATWG (</w:t>
        </w:r>
      </w:ins>
      <w:ins w:id="1286" w:author="Ignacio Ribera Diaz" w:date="2018-09-14T06:10:00Z">
        <w:r>
          <w:rPr>
            <w:szCs w:val="26"/>
          </w:rPr>
          <w:t xml:space="preserve">Web </w:t>
        </w:r>
        <w:proofErr w:type="spellStart"/>
        <w:r>
          <w:rPr>
            <w:szCs w:val="26"/>
          </w:rPr>
          <w:t>Hypertext</w:t>
        </w:r>
        <w:proofErr w:type="spellEnd"/>
        <w:r>
          <w:rPr>
            <w:szCs w:val="26"/>
          </w:rPr>
          <w:t xml:space="preserve"> </w:t>
        </w:r>
        <w:proofErr w:type="spellStart"/>
        <w:r>
          <w:rPr>
            <w:szCs w:val="26"/>
          </w:rPr>
          <w:t>Application</w:t>
        </w:r>
        <w:proofErr w:type="spellEnd"/>
        <w:r>
          <w:rPr>
            <w:szCs w:val="26"/>
          </w:rPr>
          <w:t xml:space="preserve"> </w:t>
        </w:r>
        <w:proofErr w:type="spellStart"/>
        <w:r>
          <w:rPr>
            <w:szCs w:val="26"/>
          </w:rPr>
          <w:t>Technology</w:t>
        </w:r>
        <w:proofErr w:type="spellEnd"/>
        <w:r>
          <w:rPr>
            <w:szCs w:val="26"/>
          </w:rPr>
          <w:t xml:space="preserve"> </w:t>
        </w:r>
        <w:proofErr w:type="spellStart"/>
        <w:r>
          <w:rPr>
            <w:szCs w:val="26"/>
          </w:rPr>
          <w:t>Working</w:t>
        </w:r>
        <w:proofErr w:type="spellEnd"/>
        <w:r>
          <w:rPr>
            <w:szCs w:val="26"/>
          </w:rPr>
          <w:t xml:space="preserve"> </w:t>
        </w:r>
        <w:proofErr w:type="spellStart"/>
        <w:r>
          <w:rPr>
            <w:szCs w:val="26"/>
          </w:rPr>
          <w:t>Group</w:t>
        </w:r>
        <w:proofErr w:type="spellEnd"/>
        <w:r>
          <w:rPr>
            <w:szCs w:val="26"/>
          </w:rPr>
          <w:t xml:space="preserve">, </w:t>
        </w:r>
        <w:r>
          <w:rPr>
            <w:szCs w:val="26"/>
          </w:rPr>
          <w:fldChar w:fldCharType="begin"/>
        </w:r>
        <w:r>
          <w:rPr>
            <w:szCs w:val="26"/>
          </w:rPr>
          <w:instrText xml:space="preserve"> HYPERLINK "http://www.whatwg.org/" </w:instrText>
        </w:r>
        <w:r>
          <w:rPr>
            <w:szCs w:val="26"/>
          </w:rPr>
          <w:fldChar w:fldCharType="separate"/>
        </w:r>
        <w:r w:rsidRPr="00D05C25">
          <w:rPr>
            <w:rStyle w:val="Hipervnculo"/>
            <w:szCs w:val="26"/>
          </w:rPr>
          <w:t>http://www.whatwg.org/</w:t>
        </w:r>
        <w:r>
          <w:rPr>
            <w:szCs w:val="26"/>
          </w:rPr>
          <w:fldChar w:fldCharType="end"/>
        </w:r>
        <w:r>
          <w:rPr>
            <w:szCs w:val="26"/>
          </w:rPr>
          <w:t>)</w:t>
        </w:r>
      </w:ins>
      <w:ins w:id="1287" w:author="Ignacio Ribera Diaz" w:date="2018-09-14T06:11:00Z">
        <w:r w:rsidR="00E41C1D">
          <w:rPr>
            <w:szCs w:val="26"/>
          </w:rPr>
          <w:t xml:space="preserve"> y se centraron en el HTML5, cuyo primer borrador oficial fue publicado en enero de 2008.</w:t>
        </w:r>
      </w:ins>
      <w:ins w:id="1288" w:author="Ignacio Ribera Diaz" w:date="2018-09-14T06:20:00Z">
        <w:r w:rsidR="00E41C1D">
          <w:rPr>
            <w:szCs w:val="26"/>
          </w:rPr>
          <w:t xml:space="preserve"> Aun así, W3C decidió </w:t>
        </w:r>
      </w:ins>
      <w:ins w:id="1289" w:author="Ignacio Ribera Diaz" w:date="2018-09-14T06:21:00Z">
        <w:r w:rsidR="00E41C1D">
          <w:rPr>
            <w:szCs w:val="26"/>
          </w:rPr>
          <w:t>reto</w:t>
        </w:r>
        <w:r w:rsidR="0035607C">
          <w:rPr>
            <w:szCs w:val="26"/>
          </w:rPr>
          <w:t>m</w:t>
        </w:r>
        <w:r w:rsidR="00E41C1D">
          <w:rPr>
            <w:szCs w:val="26"/>
          </w:rPr>
          <w:t>arlo en 2007.</w:t>
        </w:r>
      </w:ins>
    </w:p>
    <w:p w14:paraId="0E205654" w14:textId="77777777" w:rsidR="0035607C" w:rsidRDefault="0035607C">
      <w:pPr>
        <w:keepNext/>
        <w:spacing w:line="276" w:lineRule="auto"/>
        <w:rPr>
          <w:ins w:id="1290" w:author="Ignacio Ribera Diaz" w:date="2018-09-14T06:22:00Z"/>
        </w:rPr>
        <w:pPrChange w:id="1291" w:author="Ignacio Ribera Diaz" w:date="2018-09-14T06:22:00Z">
          <w:pPr>
            <w:spacing w:line="276" w:lineRule="auto"/>
          </w:pPr>
        </w:pPrChange>
      </w:pPr>
      <w:ins w:id="1292" w:author="Ignacio Ribera Diaz" w:date="2018-09-14T06:22:00Z">
        <w:r>
          <w:rPr>
            <w:noProof/>
          </w:rPr>
          <w:drawing>
            <wp:inline distT="0" distB="0" distL="0" distR="0" wp14:anchorId="32EDF26B" wp14:editId="3CD92C3D">
              <wp:extent cx="5400040" cy="3154776"/>
              <wp:effectExtent l="0" t="0" r="0" b="7620"/>
              <wp:docPr id="132" name="Imagen 132" descr="Resultado de imagen de html 5 x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html 5 xhtm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154776"/>
                      </a:xfrm>
                      <a:prstGeom prst="rect">
                        <a:avLst/>
                      </a:prstGeom>
                      <a:noFill/>
                      <a:ln>
                        <a:noFill/>
                      </a:ln>
                    </pic:spPr>
                  </pic:pic>
                </a:graphicData>
              </a:graphic>
            </wp:inline>
          </w:drawing>
        </w:r>
      </w:ins>
    </w:p>
    <w:p w14:paraId="4FD41F95" w14:textId="6C647796" w:rsidR="0035607C" w:rsidRDefault="0035607C">
      <w:pPr>
        <w:pStyle w:val="Descripcin"/>
        <w:rPr>
          <w:ins w:id="1293" w:author="Ignacio Ribera Diaz" w:date="2018-09-14T06:21:00Z"/>
          <w:szCs w:val="26"/>
        </w:rPr>
        <w:pPrChange w:id="1294" w:author="Ignacio Ribera Diaz" w:date="2018-09-14T06:22:00Z">
          <w:pPr>
            <w:spacing w:line="276" w:lineRule="auto"/>
          </w:pPr>
        </w:pPrChange>
      </w:pPr>
      <w:ins w:id="1295" w:author="Ignacio Ribera Diaz" w:date="2018-09-14T06:22:00Z">
        <w:r>
          <w:t xml:space="preserve">Figura </w:t>
        </w:r>
        <w:r>
          <w:fldChar w:fldCharType="begin"/>
        </w:r>
        <w:r>
          <w:instrText xml:space="preserve"> SEQ Figura \* ARABIC </w:instrText>
        </w:r>
      </w:ins>
      <w:r>
        <w:fldChar w:fldCharType="separate"/>
      </w:r>
      <w:ins w:id="1296" w:author="Ignacio Ribera Diaz" w:date="2018-09-16T02:57:00Z">
        <w:r w:rsidR="000D71BC">
          <w:rPr>
            <w:noProof/>
          </w:rPr>
          <w:t>1</w:t>
        </w:r>
      </w:ins>
      <w:ins w:id="1297" w:author="Ignacio Ribera Diaz" w:date="2018-09-14T06:22:00Z">
        <w:r>
          <w:fldChar w:fldCharType="end"/>
        </w:r>
        <w:r>
          <w:t xml:space="preserve"> Iconos HTML. Fuente: </w:t>
        </w:r>
        <w:r w:rsidRPr="008226D7">
          <w:t>https://www.quora.com/What-is-the-difference-between-HTML-HTML5-XHTML-and-XML</w:t>
        </w:r>
      </w:ins>
    </w:p>
    <w:p w14:paraId="2989F6C1" w14:textId="2D871DDE" w:rsidR="0035607C" w:rsidRDefault="0035607C" w:rsidP="007D13FE">
      <w:pPr>
        <w:spacing w:line="276" w:lineRule="auto"/>
        <w:rPr>
          <w:ins w:id="1298" w:author="Ignacio Ribera Diaz" w:date="2018-09-14T06:38:00Z"/>
          <w:szCs w:val="26"/>
        </w:rPr>
      </w:pPr>
      <w:ins w:id="1299" w:author="Ignacio Ribera Diaz" w:date="2018-09-14T06:21:00Z">
        <w:r>
          <w:rPr>
            <w:szCs w:val="26"/>
          </w:rPr>
          <w:t xml:space="preserve">Otra parte fundamental </w:t>
        </w:r>
      </w:ins>
      <w:ins w:id="1300" w:author="Ignacio Ribera Diaz" w:date="2018-09-14T06:23:00Z">
        <w:r>
          <w:rPr>
            <w:szCs w:val="26"/>
          </w:rPr>
          <w:t xml:space="preserve">de la web son los estilos. </w:t>
        </w:r>
      </w:ins>
      <w:ins w:id="1301" w:author="Ignacio Ribera Diaz" w:date="2018-09-14T06:29:00Z">
        <w:r>
          <w:rPr>
            <w:szCs w:val="26"/>
          </w:rPr>
          <w:t>Los estilos sirven para definir y crear la presentación de un documento estructurado escrito</w:t>
        </w:r>
      </w:ins>
      <w:ins w:id="1302" w:author="Ignacio Ribera Diaz" w:date="2018-09-14T06:30:00Z">
        <w:r>
          <w:rPr>
            <w:szCs w:val="26"/>
          </w:rPr>
          <w:t xml:space="preserve"> en un lenguaje de marcado. Estos estilos se definen en documentos llamados: hojas de estilos en cascada (CSS)</w:t>
        </w:r>
      </w:ins>
      <w:ins w:id="1303" w:author="Ignacio Ribera Diaz" w:date="2018-09-14T06:31:00Z">
        <w:r>
          <w:rPr>
            <w:szCs w:val="26"/>
          </w:rPr>
          <w:t>.</w:t>
        </w:r>
      </w:ins>
    </w:p>
    <w:p w14:paraId="3391A2D8" w14:textId="68B5E8C2" w:rsidR="00CA6074" w:rsidRDefault="00CA6074" w:rsidP="007D13FE">
      <w:pPr>
        <w:spacing w:line="276" w:lineRule="auto"/>
        <w:rPr>
          <w:ins w:id="1304" w:author="Ignacio Ribera Diaz" w:date="2018-09-14T06:37:00Z"/>
          <w:szCs w:val="26"/>
        </w:rPr>
      </w:pPr>
      <w:ins w:id="1305" w:author="Ignacio Ribera Diaz" w:date="2018-09-14T06:38:00Z">
        <w:r>
          <w:rPr>
            <w:szCs w:val="26"/>
          </w:rPr>
          <w:lastRenderedPageBreak/>
          <w:t>E</w:t>
        </w:r>
      </w:ins>
      <w:ins w:id="1306" w:author="Ignacio Ribera Diaz" w:date="2018-09-14T06:39:00Z">
        <w:r>
          <w:rPr>
            <w:szCs w:val="26"/>
          </w:rPr>
          <w:t xml:space="preserve">l estándar más utilizado para la definición de estilos en web es CSS, el cual va </w:t>
        </w:r>
      </w:ins>
      <w:ins w:id="1307" w:author="Ignacio Ribera Diaz" w:date="2018-09-14T06:40:00Z">
        <w:r>
          <w:rPr>
            <w:szCs w:val="26"/>
          </w:rPr>
          <w:t xml:space="preserve">por la versión tres. CSS3 es también un estándar del consorcio </w:t>
        </w:r>
        <w:proofErr w:type="spellStart"/>
        <w:r>
          <w:rPr>
            <w:szCs w:val="26"/>
          </w:rPr>
          <w:t>WorldWideWeb</w:t>
        </w:r>
        <w:proofErr w:type="spellEnd"/>
        <w:r>
          <w:rPr>
            <w:szCs w:val="26"/>
          </w:rPr>
          <w:t>.</w:t>
        </w:r>
      </w:ins>
    </w:p>
    <w:p w14:paraId="55CB4A18" w14:textId="77777777" w:rsidR="00CA6074" w:rsidRDefault="00CA6074">
      <w:pPr>
        <w:keepNext/>
        <w:spacing w:line="276" w:lineRule="auto"/>
        <w:rPr>
          <w:ins w:id="1308" w:author="Ignacio Ribera Diaz" w:date="2018-09-14T06:37:00Z"/>
        </w:rPr>
        <w:pPrChange w:id="1309" w:author="Ignacio Ribera Diaz" w:date="2018-09-14T06:37:00Z">
          <w:pPr>
            <w:spacing w:line="276" w:lineRule="auto"/>
          </w:pPr>
        </w:pPrChange>
      </w:pPr>
      <w:ins w:id="1310" w:author="Ignacio Ribera Diaz" w:date="2018-09-14T06:37:00Z">
        <w:r>
          <w:rPr>
            <w:noProof/>
          </w:rPr>
          <w:drawing>
            <wp:inline distT="0" distB="0" distL="0" distR="0" wp14:anchorId="2E4FB0B7" wp14:editId="3C98C5E3">
              <wp:extent cx="5400040" cy="3260847"/>
              <wp:effectExtent l="0" t="0" r="0" b="0"/>
              <wp:docPr id="133" name="Imagen 133" descr="Resultado de imagen de c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css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260847"/>
                      </a:xfrm>
                      <a:prstGeom prst="rect">
                        <a:avLst/>
                      </a:prstGeom>
                      <a:noFill/>
                      <a:ln>
                        <a:noFill/>
                      </a:ln>
                    </pic:spPr>
                  </pic:pic>
                </a:graphicData>
              </a:graphic>
            </wp:inline>
          </w:drawing>
        </w:r>
      </w:ins>
    </w:p>
    <w:p w14:paraId="499002DE" w14:textId="69030C79" w:rsidR="00CA6074" w:rsidRDefault="00CA6074">
      <w:pPr>
        <w:pStyle w:val="Descripcin"/>
        <w:rPr>
          <w:ins w:id="1311" w:author="Ignacio Ribera Diaz" w:date="2018-09-14T06:31:00Z"/>
          <w:szCs w:val="26"/>
        </w:rPr>
        <w:pPrChange w:id="1312" w:author="Ignacio Ribera Diaz" w:date="2018-09-14T06:37:00Z">
          <w:pPr>
            <w:spacing w:line="276" w:lineRule="auto"/>
          </w:pPr>
        </w:pPrChange>
      </w:pPr>
      <w:ins w:id="1313" w:author="Ignacio Ribera Diaz" w:date="2018-09-14T06:37:00Z">
        <w:r>
          <w:t xml:space="preserve">Figura </w:t>
        </w:r>
        <w:r>
          <w:fldChar w:fldCharType="begin"/>
        </w:r>
        <w:r>
          <w:instrText xml:space="preserve"> SEQ Figura \* ARABIC </w:instrText>
        </w:r>
      </w:ins>
      <w:r>
        <w:fldChar w:fldCharType="separate"/>
      </w:r>
      <w:ins w:id="1314" w:author="Ignacio Ribera Diaz" w:date="2018-09-16T02:57:00Z">
        <w:r w:rsidR="000D71BC">
          <w:rPr>
            <w:noProof/>
          </w:rPr>
          <w:t>2</w:t>
        </w:r>
      </w:ins>
      <w:ins w:id="1315" w:author="Ignacio Ribera Diaz" w:date="2018-09-14T06:37:00Z">
        <w:r>
          <w:fldChar w:fldCharType="end"/>
        </w:r>
        <w:r>
          <w:t xml:space="preserve">Icono CSS3. Fuente: </w:t>
        </w:r>
        <w:r w:rsidRPr="00EB49F7">
          <w:t>https://blog.aulaformativa.com/definicion-usos-ventajas-lenguaje-css3/</w:t>
        </w:r>
      </w:ins>
    </w:p>
    <w:p w14:paraId="5D7346A9" w14:textId="77777777" w:rsidR="0035607C" w:rsidRDefault="0035607C" w:rsidP="007D13FE">
      <w:pPr>
        <w:spacing w:line="276" w:lineRule="auto"/>
        <w:rPr>
          <w:ins w:id="1316" w:author="Ignacio Ribera Diaz" w:date="2018-09-14T03:25:00Z"/>
          <w:szCs w:val="26"/>
        </w:rPr>
      </w:pPr>
    </w:p>
    <w:p w14:paraId="5ECBA8F9" w14:textId="4FB41EE3" w:rsidR="00CA6074" w:rsidRDefault="00CA6074" w:rsidP="00CA6074">
      <w:pPr>
        <w:spacing w:line="276" w:lineRule="auto"/>
        <w:rPr>
          <w:ins w:id="1317" w:author="Ignacio Ribera Diaz" w:date="2018-09-14T06:36:00Z"/>
          <w:szCs w:val="26"/>
        </w:rPr>
      </w:pPr>
      <w:ins w:id="1318" w:author="Ignacio Ribera Diaz" w:date="2018-09-14T06:40:00Z">
        <w:r>
          <w:rPr>
            <w:szCs w:val="26"/>
          </w:rPr>
          <w:t>También debemos señalar cómo se consigue navegar hasta</w:t>
        </w:r>
      </w:ins>
      <w:ins w:id="1319" w:author="Ignacio Ribera Diaz" w:date="2018-09-14T06:41:00Z">
        <w:r>
          <w:rPr>
            <w:szCs w:val="26"/>
          </w:rPr>
          <w:t xml:space="preserve"> una web sin tener ninguna información de la página a parte del nombre parcial o total.</w:t>
        </w:r>
      </w:ins>
      <w:ins w:id="1320" w:author="Ignacio Ribera Diaz" w:date="2018-09-14T06:40:00Z">
        <w:r>
          <w:rPr>
            <w:szCs w:val="26"/>
          </w:rPr>
          <w:t xml:space="preserve"> </w:t>
        </w:r>
      </w:ins>
      <w:ins w:id="1321" w:author="Ignacio Ribera Diaz" w:date="2018-09-14T06:34:00Z">
        <w:r>
          <w:rPr>
            <w:szCs w:val="26"/>
          </w:rPr>
          <w:t xml:space="preserve">Las páginas </w:t>
        </w:r>
        <w:r w:rsidRPr="00CD185C">
          <w:rPr>
            <w:szCs w:val="26"/>
          </w:rPr>
          <w:t xml:space="preserve">se </w:t>
        </w:r>
        <w:r w:rsidRPr="008F4B9D">
          <w:rPr>
            <w:szCs w:val="26"/>
          </w:rPr>
          <w:t>referencian</w:t>
        </w:r>
        <w:r w:rsidRPr="00CD185C">
          <w:rPr>
            <w:szCs w:val="26"/>
          </w:rPr>
          <w:t xml:space="preserve"> con</w:t>
        </w:r>
        <w:r>
          <w:rPr>
            <w:szCs w:val="26"/>
          </w:rPr>
          <w:t xml:space="preserve"> un identificador llamado </w:t>
        </w:r>
        <w:proofErr w:type="spellStart"/>
        <w:r>
          <w:rPr>
            <w:szCs w:val="26"/>
          </w:rPr>
          <w:t>url</w:t>
        </w:r>
        <w:proofErr w:type="spellEnd"/>
        <w:r>
          <w:rPr>
            <w:szCs w:val="26"/>
          </w:rPr>
          <w:t xml:space="preserve"> (</w:t>
        </w:r>
        <w:proofErr w:type="spellStart"/>
        <w:r>
          <w:rPr>
            <w:szCs w:val="26"/>
          </w:rPr>
          <w:t>Uniform</w:t>
        </w:r>
        <w:proofErr w:type="spellEnd"/>
        <w:r>
          <w:rPr>
            <w:szCs w:val="26"/>
          </w:rPr>
          <w:t xml:space="preserve"> </w:t>
        </w:r>
        <w:proofErr w:type="spellStart"/>
        <w:r>
          <w:rPr>
            <w:szCs w:val="26"/>
          </w:rPr>
          <w:t>Resource</w:t>
        </w:r>
        <w:proofErr w:type="spellEnd"/>
        <w:r>
          <w:rPr>
            <w:szCs w:val="26"/>
          </w:rPr>
          <w:t xml:space="preserve"> </w:t>
        </w:r>
        <w:proofErr w:type="spellStart"/>
        <w:r>
          <w:rPr>
            <w:szCs w:val="26"/>
          </w:rPr>
          <w:t>Locator</w:t>
        </w:r>
        <w:proofErr w:type="spellEnd"/>
        <w:r>
          <w:rPr>
            <w:szCs w:val="26"/>
          </w:rPr>
          <w:t xml:space="preserve">). Con estos identificadores </w:t>
        </w:r>
        <w:commentRangeStart w:id="1322"/>
        <w:r w:rsidRPr="008F4B9D">
          <w:rPr>
            <w:strike/>
            <w:szCs w:val="26"/>
            <w:highlight w:val="yellow"/>
          </w:rPr>
          <w:t>referencian</w:t>
        </w:r>
        <w:commentRangeEnd w:id="1322"/>
        <w:r w:rsidRPr="008F4B9D">
          <w:rPr>
            <w:rStyle w:val="Refdecomentario"/>
            <w:strike/>
          </w:rPr>
          <w:commentReference w:id="1322"/>
        </w:r>
        <w:r>
          <w:rPr>
            <w:szCs w:val="26"/>
          </w:rPr>
          <w:t xml:space="preserve"> cada uno de los recursos de información disponibles en Internet son llamados unívocamente. </w:t>
        </w:r>
      </w:ins>
      <w:ins w:id="1323" w:author="Ignacio Ribera Diaz" w:date="2018-09-14T06:35:00Z">
        <w:r>
          <w:rPr>
            <w:szCs w:val="26"/>
          </w:rPr>
          <w:t>Estos identificadores</w:t>
        </w:r>
      </w:ins>
      <w:ins w:id="1324" w:author="Ignacio Ribera Diaz" w:date="2018-09-14T06:34:00Z">
        <w:r>
          <w:rPr>
            <w:szCs w:val="26"/>
          </w:rPr>
          <w:t xml:space="preserve"> vienen identificad</w:t>
        </w:r>
      </w:ins>
      <w:ins w:id="1325" w:author="Ignacio Ribera Diaz" w:date="2018-09-14T06:35:00Z">
        <w:r>
          <w:rPr>
            <w:szCs w:val="26"/>
          </w:rPr>
          <w:t>o</w:t>
        </w:r>
      </w:ins>
      <w:ins w:id="1326" w:author="Ignacio Ribera Diaz" w:date="2018-09-14T06:34:00Z">
        <w:r>
          <w:rPr>
            <w:szCs w:val="26"/>
          </w:rPr>
          <w:t>s por una dirección IP, perteneciente al servidor donde se aloje</w:t>
        </w:r>
      </w:ins>
      <w:ins w:id="1327" w:author="Ignacio Ribera Diaz" w:date="2018-09-14T06:36:00Z">
        <w:r>
          <w:rPr>
            <w:szCs w:val="26"/>
          </w:rPr>
          <w:t>.</w:t>
        </w:r>
      </w:ins>
    </w:p>
    <w:p w14:paraId="5D24FBCF" w14:textId="65C775C9" w:rsidR="00CA6074" w:rsidRDefault="00CA6074" w:rsidP="00CA6074">
      <w:pPr>
        <w:spacing w:line="276" w:lineRule="auto"/>
        <w:rPr>
          <w:ins w:id="1328" w:author="Ignacio Ribera Diaz" w:date="2018-09-14T06:43:00Z"/>
          <w:szCs w:val="26"/>
        </w:rPr>
      </w:pPr>
      <w:ins w:id="1329" w:author="Ignacio Ribera Diaz" w:date="2018-09-14T06:36:00Z">
        <w:r>
          <w:rPr>
            <w:szCs w:val="26"/>
          </w:rPr>
          <w:t>Las direcciones IP están</w:t>
        </w:r>
      </w:ins>
      <w:ins w:id="1330" w:author="Ignacio Ribera Diaz" w:date="2018-09-14T06:34:00Z">
        <w:r>
          <w:rPr>
            <w:szCs w:val="26"/>
          </w:rPr>
          <w:t xml:space="preserve"> por 4 números del 0 </w:t>
        </w:r>
      </w:ins>
      <w:proofErr w:type="gramStart"/>
      <w:ins w:id="1331" w:author="Ignacio Ribera Diaz" w:date="2018-09-14T06:37:00Z">
        <w:r>
          <w:rPr>
            <w:szCs w:val="26"/>
          </w:rPr>
          <w:t>al 255 separado</w:t>
        </w:r>
      </w:ins>
      <w:ins w:id="1332" w:author="Ignacio Ribera Diaz" w:date="2018-09-14T06:38:00Z">
        <w:r>
          <w:rPr>
            <w:szCs w:val="26"/>
          </w:rPr>
          <w:t>s</w:t>
        </w:r>
      </w:ins>
      <w:proofErr w:type="gramEnd"/>
      <w:ins w:id="1333" w:author="Ignacio Ribera Diaz" w:date="2018-09-14T06:34:00Z">
        <w:r>
          <w:rPr>
            <w:szCs w:val="26"/>
          </w:rPr>
          <w:t xml:space="preserve"> por puntos (IPv4)</w:t>
        </w:r>
      </w:ins>
      <w:ins w:id="1334" w:author="Ignacio Ribera Diaz" w:date="2018-09-14T06:36:00Z">
        <w:r>
          <w:rPr>
            <w:szCs w:val="26"/>
          </w:rPr>
          <w:t>, aunque ahora se empieza a implementar un nuevo estándar, cuyas direcciones están formadas</w:t>
        </w:r>
      </w:ins>
      <w:ins w:id="1335" w:author="Ignacio Ribera Diaz" w:date="2018-09-14T06:34:00Z">
        <w:r>
          <w:rPr>
            <w:szCs w:val="26"/>
          </w:rPr>
          <w:t xml:space="preserve"> por 8 grupos de cuatro dígitos hexadecimales (</w:t>
        </w:r>
        <w:commentRangeStart w:id="1336"/>
        <w:r>
          <w:rPr>
            <w:szCs w:val="26"/>
          </w:rPr>
          <w:t>IPv6</w:t>
        </w:r>
        <w:commentRangeEnd w:id="1336"/>
        <w:r>
          <w:rPr>
            <w:rStyle w:val="Refdecomentario"/>
          </w:rPr>
          <w:commentReference w:id="1336"/>
        </w:r>
        <w:r>
          <w:rPr>
            <w:szCs w:val="26"/>
          </w:rPr>
          <w:t>).</w:t>
        </w:r>
      </w:ins>
    </w:p>
    <w:p w14:paraId="65F552BE" w14:textId="32CAF466" w:rsidR="00BD7911" w:rsidRDefault="00BD7911" w:rsidP="00CA6074">
      <w:pPr>
        <w:spacing w:line="276" w:lineRule="auto"/>
        <w:rPr>
          <w:ins w:id="1337" w:author="Ignacio Ribera Diaz" w:date="2018-09-14T06:34:00Z"/>
          <w:szCs w:val="26"/>
        </w:rPr>
      </w:pPr>
      <w:ins w:id="1338" w:author="Ignacio Ribera Diaz" w:date="2018-09-14T06:43:00Z">
        <w:r>
          <w:rPr>
            <w:szCs w:val="26"/>
          </w:rPr>
          <w:t xml:space="preserve">Por último, todo esto no sería posible sin un protocolo para pedir la información al servidor. En la </w:t>
        </w:r>
      </w:ins>
      <w:ins w:id="1339" w:author="Ignacio Ribera Diaz" w:date="2018-09-14T06:44:00Z">
        <w:r>
          <w:rPr>
            <w:szCs w:val="26"/>
          </w:rPr>
          <w:t>actualidad, el protocolo más extendido es HTTP (</w:t>
        </w:r>
        <w:proofErr w:type="spellStart"/>
        <w:r>
          <w:rPr>
            <w:szCs w:val="26"/>
          </w:rPr>
          <w:t>HyperTextTransferProtocol</w:t>
        </w:r>
      </w:ins>
      <w:proofErr w:type="spellEnd"/>
      <w:ins w:id="1340" w:author="Ignacio Ribera Diaz" w:date="2018-09-14T06:45:00Z">
        <w:r>
          <w:rPr>
            <w:szCs w:val="26"/>
          </w:rPr>
          <w:t xml:space="preserve"> </w:t>
        </w:r>
      </w:ins>
      <w:ins w:id="1341" w:author="Ignacio Ribera Diaz" w:date="2018-09-14T06:46:00Z">
        <w:r>
          <w:rPr>
            <w:szCs w:val="26"/>
          </w:rPr>
          <w:fldChar w:fldCharType="begin"/>
        </w:r>
        <w:r>
          <w:rPr>
            <w:szCs w:val="26"/>
          </w:rPr>
          <w:instrText xml:space="preserve"> HYPERLINK "</w:instrText>
        </w:r>
      </w:ins>
      <w:ins w:id="1342" w:author="Ignacio Ribera Diaz" w:date="2018-09-14T06:45:00Z">
        <w:r w:rsidRPr="00BD7911">
          <w:rPr>
            <w:szCs w:val="26"/>
          </w:rPr>
          <w:instrText>https://www.w3.org/Protocols/</w:instrText>
        </w:r>
      </w:ins>
      <w:ins w:id="1343" w:author="Ignacio Ribera Diaz" w:date="2018-09-14T06:46:00Z">
        <w:r>
          <w:rPr>
            <w:szCs w:val="26"/>
          </w:rPr>
          <w:instrText xml:space="preserve">" </w:instrText>
        </w:r>
        <w:r>
          <w:rPr>
            <w:szCs w:val="26"/>
          </w:rPr>
          <w:fldChar w:fldCharType="separate"/>
        </w:r>
      </w:ins>
      <w:ins w:id="1344" w:author="Ignacio Ribera Diaz" w:date="2018-09-14T06:45:00Z">
        <w:r w:rsidRPr="00D05C25">
          <w:rPr>
            <w:rStyle w:val="Hipervnculo"/>
            <w:szCs w:val="26"/>
          </w:rPr>
          <w:t>https://www.w3.org/Protocols/</w:t>
        </w:r>
      </w:ins>
      <w:ins w:id="1345" w:author="Ignacio Ribera Diaz" w:date="2018-09-14T06:46:00Z">
        <w:r>
          <w:rPr>
            <w:szCs w:val="26"/>
          </w:rPr>
          <w:fldChar w:fldCharType="end"/>
        </w:r>
      </w:ins>
      <w:ins w:id="1346" w:author="Ignacio Ribera Diaz" w:date="2018-09-14T06:44:00Z">
        <w:r>
          <w:rPr>
            <w:szCs w:val="26"/>
          </w:rPr>
          <w:t>).</w:t>
        </w:r>
      </w:ins>
      <w:ins w:id="1347" w:author="Ignacio Ribera Diaz" w:date="2018-09-14T06:46:00Z">
        <w:r>
          <w:rPr>
            <w:szCs w:val="26"/>
          </w:rPr>
          <w:t xml:space="preserve"> Este protocolo se basa en peticio</w:t>
        </w:r>
      </w:ins>
      <w:ins w:id="1348" w:author="Ignacio Ribera Diaz" w:date="2018-09-14T06:47:00Z">
        <w:r>
          <w:rPr>
            <w:szCs w:val="26"/>
          </w:rPr>
          <w:t>nes que se mandan al servidor a través de una conexión FTP</w:t>
        </w:r>
      </w:ins>
      <w:ins w:id="1349" w:author="Ignacio Ribera Diaz" w:date="2018-09-14T06:52:00Z">
        <w:r w:rsidR="00771974">
          <w:rPr>
            <w:szCs w:val="26"/>
          </w:rPr>
          <w:t xml:space="preserve"> (FTP es un protocolo de comunicación con establecimiento de conexión)</w:t>
        </w:r>
      </w:ins>
      <w:ins w:id="1350" w:author="Ignacio Ribera Diaz" w:date="2018-09-14T06:47:00Z">
        <w:r>
          <w:rPr>
            <w:szCs w:val="26"/>
          </w:rPr>
          <w:t>. Es un proto</w:t>
        </w:r>
      </w:ins>
      <w:ins w:id="1351" w:author="Ignacio Ribera Diaz" w:date="2018-09-14T06:48:00Z">
        <w:r>
          <w:rPr>
            <w:szCs w:val="26"/>
          </w:rPr>
          <w:t>colo sin estado, por lo que para mantenerlo si es necesario se deben utilizar cookies (</w:t>
        </w:r>
        <w:r w:rsidRPr="00BD7911">
          <w:rPr>
            <w:szCs w:val="26"/>
          </w:rPr>
          <w:t>https://es.wikipedia.org/wiki/Cookie_(inform%C3%A1tica)</w:t>
        </w:r>
        <w:r>
          <w:rPr>
            <w:szCs w:val="26"/>
          </w:rPr>
          <w:t>).</w:t>
        </w:r>
      </w:ins>
    </w:p>
    <w:p w14:paraId="44B9BE18" w14:textId="4EEEEB9C" w:rsidR="00FB5B0D" w:rsidRDefault="00FB5B0D" w:rsidP="007D13FE">
      <w:pPr>
        <w:spacing w:line="276" w:lineRule="auto"/>
        <w:rPr>
          <w:ins w:id="1352" w:author="Ignacio Ribera Diaz" w:date="2018-09-14T02:44:00Z"/>
          <w:szCs w:val="26"/>
        </w:rPr>
      </w:pPr>
    </w:p>
    <w:p w14:paraId="46D46E52" w14:textId="77777777" w:rsidR="00D760BB" w:rsidRDefault="00D760BB" w:rsidP="007D13FE">
      <w:pPr>
        <w:spacing w:line="276" w:lineRule="auto"/>
        <w:rPr>
          <w:ins w:id="1353" w:author="Ignacio Ribera Diaz" w:date="2018-09-14T02:08:00Z"/>
          <w:szCs w:val="26"/>
        </w:rPr>
      </w:pPr>
    </w:p>
    <w:p w14:paraId="48ADA076" w14:textId="77777777" w:rsidR="00E23232" w:rsidRPr="001C2021" w:rsidRDefault="00E23232" w:rsidP="007D13FE">
      <w:pPr>
        <w:spacing w:line="276" w:lineRule="auto"/>
        <w:rPr>
          <w:szCs w:val="26"/>
        </w:rPr>
      </w:pPr>
    </w:p>
    <w:p w14:paraId="4FB3921D" w14:textId="36F93615" w:rsidR="006801C3" w:rsidRDefault="006801C3" w:rsidP="007D13FE">
      <w:pPr>
        <w:spacing w:line="276" w:lineRule="auto"/>
      </w:pPr>
      <w:r>
        <w:br w:type="page"/>
      </w:r>
    </w:p>
    <w:p w14:paraId="119C8B6A" w14:textId="5ED2E1D3" w:rsidR="006801C3" w:rsidRDefault="006801C3" w:rsidP="007D13FE">
      <w:pPr>
        <w:pStyle w:val="Ttulo1"/>
        <w:spacing w:line="276" w:lineRule="auto"/>
      </w:pPr>
      <w:bookmarkStart w:id="1354" w:name="_Toc524664791"/>
      <w:r>
        <w:lastRenderedPageBreak/>
        <w:t xml:space="preserve">2 </w:t>
      </w:r>
      <w:proofErr w:type="gramStart"/>
      <w:r>
        <w:t>Tecnologías</w:t>
      </w:r>
      <w:proofErr w:type="gramEnd"/>
      <w:r>
        <w:t xml:space="preserve"> </w:t>
      </w:r>
      <w:ins w:id="1355" w:author="Ignacio Ribera Diaz" w:date="2018-09-13T01:54:00Z">
        <w:r w:rsidR="00713D0E">
          <w:t>en el ámbito web</w:t>
        </w:r>
      </w:ins>
      <w:bookmarkEnd w:id="1354"/>
      <w:del w:id="1356" w:author="Ignacio Ribera Diaz" w:date="2018-09-13T01:54:00Z">
        <w:r w:rsidDel="00713D0E">
          <w:delText>utilizadas</w:delText>
        </w:r>
      </w:del>
    </w:p>
    <w:p w14:paraId="793B9738" w14:textId="76A58F56" w:rsidR="00395504" w:rsidRDefault="00395504" w:rsidP="007D13FE">
      <w:pPr>
        <w:spacing w:line="276" w:lineRule="auto"/>
        <w:rPr>
          <w:szCs w:val="26"/>
        </w:rPr>
      </w:pPr>
    </w:p>
    <w:p w14:paraId="3F558A32" w14:textId="5B2E386A" w:rsidR="00395504" w:rsidRDefault="00395504" w:rsidP="007D13FE">
      <w:pPr>
        <w:spacing w:line="276" w:lineRule="auto"/>
        <w:rPr>
          <w:ins w:id="1357" w:author="Ignacio Ribera Diaz" w:date="2018-09-13T01:58:00Z"/>
          <w:strike/>
          <w:szCs w:val="26"/>
        </w:rPr>
      </w:pPr>
      <w:r w:rsidRPr="00713D0E">
        <w:rPr>
          <w:strike/>
          <w:szCs w:val="26"/>
          <w:rPrChange w:id="1358" w:author="Ignacio Ribera Diaz" w:date="2018-09-13T01:58:00Z">
            <w:rPr>
              <w:szCs w:val="26"/>
            </w:rPr>
          </w:rPrChange>
        </w:rPr>
        <w:t>Acabamos de hablar de algunas tecnologías que se utilizan en el ámbito web.</w:t>
      </w:r>
      <w:r w:rsidR="00D9778E" w:rsidRPr="00713D0E">
        <w:rPr>
          <w:strike/>
          <w:szCs w:val="26"/>
          <w:rPrChange w:id="1359" w:author="Ignacio Ribera Diaz" w:date="2018-09-13T01:58:00Z">
            <w:rPr>
              <w:szCs w:val="26"/>
            </w:rPr>
          </w:rPrChange>
        </w:rPr>
        <w:t xml:space="preserve"> Pero ahora vamos a hablar de las que se han utilizado para la realización de este </w:t>
      </w:r>
      <w:commentRangeStart w:id="1360"/>
      <w:r w:rsidR="00D9778E" w:rsidRPr="00713D0E">
        <w:rPr>
          <w:strike/>
          <w:szCs w:val="26"/>
          <w:rPrChange w:id="1361" w:author="Ignacio Ribera Diaz" w:date="2018-09-13T01:58:00Z">
            <w:rPr>
              <w:szCs w:val="26"/>
            </w:rPr>
          </w:rPrChange>
        </w:rPr>
        <w:t>proyecto</w:t>
      </w:r>
      <w:commentRangeEnd w:id="1360"/>
      <w:r w:rsidR="00023381" w:rsidRPr="00713D0E">
        <w:rPr>
          <w:rStyle w:val="Refdecomentario"/>
          <w:strike/>
          <w:rPrChange w:id="1362" w:author="Ignacio Ribera Diaz" w:date="2018-09-13T01:58:00Z">
            <w:rPr>
              <w:rStyle w:val="Refdecomentario"/>
            </w:rPr>
          </w:rPrChange>
        </w:rPr>
        <w:commentReference w:id="1360"/>
      </w:r>
      <w:r w:rsidR="00D9778E" w:rsidRPr="00713D0E">
        <w:rPr>
          <w:strike/>
          <w:szCs w:val="26"/>
          <w:rPrChange w:id="1363" w:author="Ignacio Ribera Diaz" w:date="2018-09-13T01:58:00Z">
            <w:rPr>
              <w:szCs w:val="26"/>
            </w:rPr>
          </w:rPrChange>
        </w:rPr>
        <w:t>.</w:t>
      </w:r>
    </w:p>
    <w:p w14:paraId="3B813D3B" w14:textId="5CD16BA4" w:rsidR="0047700F" w:rsidRPr="00CD185C" w:rsidRDefault="00713D0E" w:rsidP="007D13FE">
      <w:pPr>
        <w:spacing w:line="276" w:lineRule="auto"/>
        <w:rPr>
          <w:szCs w:val="26"/>
        </w:rPr>
      </w:pPr>
      <w:ins w:id="1364" w:author="Ignacio Ribera Diaz" w:date="2018-09-13T02:03:00Z">
        <w:r>
          <w:rPr>
            <w:szCs w:val="26"/>
          </w:rPr>
          <w:t xml:space="preserve">Acabamos de hablar sobre el </w:t>
        </w:r>
      </w:ins>
      <w:ins w:id="1365" w:author="Ignacio Ribera Diaz" w:date="2018-09-13T02:04:00Z">
        <w:r>
          <w:rPr>
            <w:szCs w:val="26"/>
          </w:rPr>
          <w:t xml:space="preserve">origen </w:t>
        </w:r>
        <w:r w:rsidR="007A420C">
          <w:rPr>
            <w:szCs w:val="26"/>
          </w:rPr>
          <w:t>de las páginas webs</w:t>
        </w:r>
      </w:ins>
      <w:ins w:id="1366" w:author="Ignacio Ribera Diaz" w:date="2018-09-13T02:12:00Z">
        <w:r w:rsidR="007A420C">
          <w:rPr>
            <w:szCs w:val="26"/>
          </w:rPr>
          <w:t>, su evolución</w:t>
        </w:r>
      </w:ins>
      <w:ins w:id="1367" w:author="Ignacio Ribera Diaz" w:date="2018-09-13T02:04:00Z">
        <w:r w:rsidR="007A420C">
          <w:rPr>
            <w:szCs w:val="26"/>
          </w:rPr>
          <w:t xml:space="preserve"> y </w:t>
        </w:r>
      </w:ins>
      <w:ins w:id="1368" w:author="Ignacio Ribera Diaz" w:date="2018-09-13T02:07:00Z">
        <w:r w:rsidR="007A420C">
          <w:rPr>
            <w:szCs w:val="26"/>
          </w:rPr>
          <w:t>los tipos de tecnologías que s</w:t>
        </w:r>
      </w:ins>
      <w:ins w:id="1369" w:author="Ignacio Ribera Diaz" w:date="2018-09-13T02:12:00Z">
        <w:r w:rsidR="007A420C">
          <w:rPr>
            <w:szCs w:val="26"/>
          </w:rPr>
          <w:t>e utilizan</w:t>
        </w:r>
      </w:ins>
      <w:ins w:id="1370" w:author="Ignacio Ribera Diaz" w:date="2018-09-13T02:07:00Z">
        <w:r w:rsidR="007A420C">
          <w:rPr>
            <w:szCs w:val="26"/>
          </w:rPr>
          <w:t xml:space="preserve"> en este ámbito. Hemos hablado sobre los lenguajes de marcado, los</w:t>
        </w:r>
      </w:ins>
      <w:ins w:id="1371" w:author="Ignacio Ribera Diaz" w:date="2018-09-13T02:08:00Z">
        <w:r w:rsidR="007A420C">
          <w:rPr>
            <w:szCs w:val="26"/>
          </w:rPr>
          <w:t xml:space="preserve"> lenguajes para definir estilos</w:t>
        </w:r>
      </w:ins>
      <w:ins w:id="1372" w:author="Ignacio Ribera Diaz" w:date="2018-09-13T02:14:00Z">
        <w:r w:rsidR="007A420C">
          <w:rPr>
            <w:szCs w:val="26"/>
          </w:rPr>
          <w:t>, lenguajes de programación enfocados a la integración en la web y servidores donde alojar estas páginas</w:t>
        </w:r>
        <w:r w:rsidR="0047700F">
          <w:rPr>
            <w:szCs w:val="26"/>
          </w:rPr>
          <w:t xml:space="preserve">. A continuación, vamos a analizar </w:t>
        </w:r>
      </w:ins>
      <w:ins w:id="1373" w:author="Ignacio Ribera Diaz" w:date="2018-09-13T02:15:00Z">
        <w:r w:rsidR="0047700F">
          <w:rPr>
            <w:szCs w:val="26"/>
          </w:rPr>
          <w:t xml:space="preserve">la tecnología concreta que se ha utilizado por cada uno de los tipos que acabamos de definir. Pese a poder ser usadas en otros ámbitos no relacionados con </w:t>
        </w:r>
      </w:ins>
      <w:ins w:id="1374" w:author="Ignacio Ribera Diaz" w:date="2018-09-13T02:16:00Z">
        <w:r w:rsidR="0047700F">
          <w:rPr>
            <w:szCs w:val="26"/>
          </w:rPr>
          <w:t>la web, son tecnologías muy utilizadas en este último.</w:t>
        </w:r>
      </w:ins>
    </w:p>
    <w:p w14:paraId="24B126C7" w14:textId="77777777" w:rsidR="00395504" w:rsidRPr="00395504" w:rsidRDefault="00395504" w:rsidP="007D13FE">
      <w:pPr>
        <w:spacing w:line="276" w:lineRule="auto"/>
        <w:rPr>
          <w:szCs w:val="26"/>
        </w:rPr>
      </w:pPr>
    </w:p>
    <w:p w14:paraId="1DA06599" w14:textId="496F1668" w:rsidR="006801C3" w:rsidRPr="00F44EBC" w:rsidRDefault="006801C3" w:rsidP="007D13FE">
      <w:pPr>
        <w:pStyle w:val="Ttulo2"/>
        <w:spacing w:line="276" w:lineRule="auto"/>
        <w:rPr>
          <w:szCs w:val="28"/>
        </w:rPr>
      </w:pPr>
      <w:bookmarkStart w:id="1375" w:name="_Toc524664792"/>
      <w:r w:rsidRPr="00F44EBC">
        <w:rPr>
          <w:szCs w:val="28"/>
        </w:rPr>
        <w:t xml:space="preserve">2.1 </w:t>
      </w:r>
      <w:r w:rsidR="00BF7EF7" w:rsidRPr="00F44EBC">
        <w:rPr>
          <w:szCs w:val="28"/>
        </w:rPr>
        <w:t>HTML</w:t>
      </w:r>
      <w:bookmarkEnd w:id="1375"/>
    </w:p>
    <w:p w14:paraId="0CFCD181" w14:textId="28151A09" w:rsidR="00D9778E" w:rsidRDefault="00D9778E" w:rsidP="007D13FE">
      <w:pPr>
        <w:spacing w:line="276" w:lineRule="auto"/>
        <w:rPr>
          <w:ins w:id="1376" w:author="Ignacio Ribera Diaz" w:date="2018-09-13T02:33:00Z"/>
        </w:rPr>
      </w:pPr>
    </w:p>
    <w:p w14:paraId="4C94A3D6" w14:textId="02028184" w:rsidR="00785D54" w:rsidDel="00B55F71" w:rsidRDefault="00785D54" w:rsidP="007D13FE">
      <w:pPr>
        <w:spacing w:line="276" w:lineRule="auto"/>
        <w:rPr>
          <w:del w:id="1377" w:author="Ignacio Ribera Diaz" w:date="2018-09-14T03:51:00Z"/>
          <w:szCs w:val="26"/>
        </w:rPr>
      </w:pPr>
      <w:ins w:id="1378" w:author="Ignacio Ribera Diaz" w:date="2018-09-13T02:33:00Z">
        <w:r>
          <w:t xml:space="preserve">En primer lugar, vamos a hablar sobre el lenguaje utilizado para conformar la estructura de la página. </w:t>
        </w:r>
      </w:ins>
    </w:p>
    <w:p w14:paraId="352F556F" w14:textId="77777777" w:rsidR="00B55F71" w:rsidRPr="00F44EBC" w:rsidRDefault="00B55F71" w:rsidP="007D13FE">
      <w:pPr>
        <w:spacing w:line="276" w:lineRule="auto"/>
        <w:rPr>
          <w:ins w:id="1379" w:author="Ignacio Ribera Diaz" w:date="2018-09-14T03:51:00Z"/>
        </w:rPr>
      </w:pPr>
    </w:p>
    <w:p w14:paraId="7F693463" w14:textId="66BA2CED" w:rsidR="00D9778E" w:rsidRPr="003C614C" w:rsidRDefault="00D9778E" w:rsidP="007D13FE">
      <w:pPr>
        <w:spacing w:line="276" w:lineRule="auto"/>
        <w:rPr>
          <w:szCs w:val="26"/>
        </w:rPr>
      </w:pPr>
      <w:del w:id="1380" w:author="Ignacio Ribera Diaz" w:date="2018-09-14T03:51:00Z">
        <w:r w:rsidRPr="00B55F71" w:rsidDel="00B55F71">
          <w:rPr>
            <w:szCs w:val="26"/>
          </w:rPr>
          <w:delText xml:space="preserve">HTML </w:delText>
        </w:r>
        <w:r w:rsidR="00A8462F" w:rsidRPr="00B55F71" w:rsidDel="00B55F71">
          <w:rPr>
            <w:szCs w:val="26"/>
          </w:rPr>
          <w:delText>(</w:delText>
        </w:r>
      </w:del>
      <w:proofErr w:type="spellStart"/>
      <w:r w:rsidR="00A8462F" w:rsidRPr="00B55F71">
        <w:rPr>
          <w:szCs w:val="26"/>
        </w:rPr>
        <w:t>HyperText</w:t>
      </w:r>
      <w:proofErr w:type="spellEnd"/>
      <w:r w:rsidR="00A8462F" w:rsidRPr="00B55F71">
        <w:rPr>
          <w:szCs w:val="26"/>
        </w:rPr>
        <w:t xml:space="preserve"> </w:t>
      </w:r>
      <w:proofErr w:type="spellStart"/>
      <w:r w:rsidR="00A8462F" w:rsidRPr="00B55F71">
        <w:rPr>
          <w:szCs w:val="26"/>
        </w:rPr>
        <w:t>Markup</w:t>
      </w:r>
      <w:proofErr w:type="spellEnd"/>
      <w:r w:rsidR="00A8462F" w:rsidRPr="00B55F71">
        <w:rPr>
          <w:szCs w:val="26"/>
        </w:rPr>
        <w:t xml:space="preserve"> </w:t>
      </w:r>
      <w:commentRangeStart w:id="1381"/>
      <w:proofErr w:type="spellStart"/>
      <w:r w:rsidR="00A8462F" w:rsidRPr="00B55F71">
        <w:rPr>
          <w:szCs w:val="26"/>
        </w:rPr>
        <w:t>Language</w:t>
      </w:r>
      <w:commentRangeEnd w:id="1381"/>
      <w:proofErr w:type="spellEnd"/>
      <w:r w:rsidR="00023381">
        <w:rPr>
          <w:rStyle w:val="Refdecomentario"/>
        </w:rPr>
        <w:commentReference w:id="1381"/>
      </w:r>
      <w:ins w:id="1382" w:author="Ignacio Ribera Diaz" w:date="2018-09-14T03:52:00Z">
        <w:r w:rsidR="007F4301">
          <w:rPr>
            <w:szCs w:val="26"/>
          </w:rPr>
          <w:t xml:space="preserve"> </w:t>
        </w:r>
        <w:r w:rsidR="007F4301" w:rsidRPr="008F4B9D">
          <w:rPr>
            <w:szCs w:val="26"/>
          </w:rPr>
          <w:t>(</w:t>
        </w:r>
      </w:ins>
      <w:ins w:id="1383" w:author="Ignacio Ribera Diaz" w:date="2018-09-14T04:45:00Z">
        <w:r w:rsidR="00CF46A7">
          <w:rPr>
            <w:szCs w:val="26"/>
          </w:rPr>
          <w:t xml:space="preserve">W3C HTML. </w:t>
        </w:r>
      </w:ins>
      <w:ins w:id="1384" w:author="Ignacio Ribera Diaz" w:date="2018-09-14T03:52:00Z">
        <w:r w:rsidR="007F4301" w:rsidRPr="008F4B9D">
          <w:rPr>
            <w:szCs w:val="26"/>
          </w:rPr>
          <w:t>https://www.w3.org/html/</w:t>
        </w:r>
        <w:r w:rsidR="007F4301">
          <w:rPr>
            <w:szCs w:val="26"/>
          </w:rPr>
          <w:t>)</w:t>
        </w:r>
      </w:ins>
      <w:del w:id="1385" w:author="Ignacio Ribera Diaz" w:date="2018-09-14T03:51:00Z">
        <w:r w:rsidR="00A8462F" w:rsidRPr="00B55F71" w:rsidDel="00B55F71">
          <w:rPr>
            <w:szCs w:val="26"/>
          </w:rPr>
          <w:delText>)</w:delText>
        </w:r>
      </w:del>
      <w:ins w:id="1386" w:author="Ignacio Ribera Diaz" w:date="2018-09-14T03:51:00Z">
        <w:r w:rsidR="00B55F71">
          <w:rPr>
            <w:szCs w:val="26"/>
          </w:rPr>
          <w:t>, abreviado HTML</w:t>
        </w:r>
        <w:r w:rsidR="007F4301">
          <w:rPr>
            <w:szCs w:val="26"/>
          </w:rPr>
          <w:t xml:space="preserve">, </w:t>
        </w:r>
      </w:ins>
      <w:del w:id="1387" w:author="Ignacio Ribera Diaz" w:date="2018-09-14T03:51:00Z">
        <w:r w:rsidR="00A8462F" w:rsidRPr="00A8462F" w:rsidDel="007F4301">
          <w:rPr>
            <w:szCs w:val="26"/>
          </w:rPr>
          <w:delText xml:space="preserve"> </w:delText>
        </w:r>
      </w:del>
      <w:r w:rsidR="00A8462F" w:rsidRPr="00A8462F">
        <w:rPr>
          <w:szCs w:val="26"/>
        </w:rPr>
        <w:t xml:space="preserve">es un lenguaje de marcado </w:t>
      </w:r>
      <w:r w:rsidR="00A8462F">
        <w:rPr>
          <w:szCs w:val="26"/>
        </w:rPr>
        <w:t xml:space="preserve">más extendido para la elaboración de páginas web. </w:t>
      </w:r>
      <w:r w:rsidR="00A43F1A">
        <w:rPr>
          <w:szCs w:val="26"/>
        </w:rPr>
        <w:t xml:space="preserve">Este lenguaje basa su desarrollo en la diferenciación, es decir, si quieres añadir algo externo a la web (video, imágenes, script…) no puedes incrustarlo directamente en el código, sino referenciar </w:t>
      </w:r>
      <w:r w:rsidR="001F78FB">
        <w:rPr>
          <w:szCs w:val="26"/>
        </w:rPr>
        <w:t>la ubicación de dicho elemento con texto. De este modo, el navegador web es el que debe unir todos los elementos (código y referencias) y visualizar la web.</w:t>
      </w:r>
      <w:del w:id="1388" w:author="Ignacio Ribera Diaz" w:date="2018-09-14T03:52:00Z">
        <w:r w:rsidR="001F78FB" w:rsidDel="007F4301">
          <w:rPr>
            <w:szCs w:val="26"/>
          </w:rPr>
          <w:delText xml:space="preserve"> </w:delText>
        </w:r>
      </w:del>
    </w:p>
    <w:p w14:paraId="2A63952C" w14:textId="7EBDA255" w:rsidR="001F78FB" w:rsidRDefault="001F78FB" w:rsidP="007D13FE">
      <w:pPr>
        <w:spacing w:line="276" w:lineRule="auto"/>
        <w:rPr>
          <w:szCs w:val="26"/>
        </w:rPr>
      </w:pPr>
      <w:r>
        <w:rPr>
          <w:szCs w:val="26"/>
        </w:rPr>
        <w:t xml:space="preserve">Debido a que HTML es un estándar, permite que cualquier página escrita en </w:t>
      </w:r>
      <w:r w:rsidR="00EA0580">
        <w:rPr>
          <w:szCs w:val="26"/>
        </w:rPr>
        <w:t>una determinada versión</w:t>
      </w:r>
      <w:r>
        <w:rPr>
          <w:szCs w:val="26"/>
        </w:rPr>
        <w:t xml:space="preserve">, puede ser interpretada y visualizada por </w:t>
      </w:r>
      <w:r w:rsidR="00EA0580">
        <w:rPr>
          <w:szCs w:val="26"/>
        </w:rPr>
        <w:t>cualquier</w:t>
      </w:r>
      <w:r>
        <w:rPr>
          <w:szCs w:val="26"/>
        </w:rPr>
        <w:t xml:space="preserve"> navegador. Aun con esto, con el paso de las versiones, se han ido añadiendo diferentes características y se han suprimido otras. La razón de estos </w:t>
      </w:r>
      <w:commentRangeStart w:id="1389"/>
      <w:r>
        <w:rPr>
          <w:szCs w:val="26"/>
        </w:rPr>
        <w:t>cambios</w:t>
      </w:r>
      <w:commentRangeEnd w:id="1389"/>
      <w:r w:rsidR="00B6296B">
        <w:rPr>
          <w:rStyle w:val="Refdecomentario"/>
        </w:rPr>
        <w:commentReference w:id="1389"/>
      </w:r>
      <w:r>
        <w:rPr>
          <w:szCs w:val="26"/>
        </w:rPr>
        <w:t xml:space="preserve"> </w:t>
      </w:r>
      <w:del w:id="1390" w:author="Ignacio Ribera Diaz" w:date="2018-09-12T02:33:00Z">
        <w:r w:rsidDel="00DB0F20">
          <w:rPr>
            <w:szCs w:val="26"/>
          </w:rPr>
          <w:delText>para facilitar</w:delText>
        </w:r>
      </w:del>
      <w:ins w:id="1391" w:author="Ignacio Ribera Diaz" w:date="2018-09-12T02:33:00Z">
        <w:r w:rsidR="00DB0F20">
          <w:rPr>
            <w:szCs w:val="26"/>
          </w:rPr>
          <w:t>es facilitar</w:t>
        </w:r>
      </w:ins>
      <w:r>
        <w:rPr>
          <w:szCs w:val="26"/>
        </w:rPr>
        <w:t xml:space="preserve"> el desarrollo de webs y compatibilidad con diferentes navegadores.</w:t>
      </w:r>
      <w:r w:rsidR="00EA0580">
        <w:rPr>
          <w:szCs w:val="26"/>
        </w:rPr>
        <w:t xml:space="preserve"> Estas actualizaciones también obligan a </w:t>
      </w:r>
      <w:commentRangeStart w:id="1392"/>
      <w:r w:rsidR="00EA0580" w:rsidRPr="009A7F31">
        <w:rPr>
          <w:strike/>
          <w:szCs w:val="26"/>
          <w:rPrChange w:id="1393" w:author="Ignacio Ribera Diaz" w:date="2018-09-12T02:35:00Z">
            <w:rPr>
              <w:szCs w:val="26"/>
            </w:rPr>
          </w:rPrChange>
        </w:rPr>
        <w:t>actualizar</w:t>
      </w:r>
      <w:commentRangeEnd w:id="1392"/>
      <w:r w:rsidR="00B6296B" w:rsidRPr="009A7F31">
        <w:rPr>
          <w:rStyle w:val="Refdecomentario"/>
          <w:strike/>
          <w:rPrChange w:id="1394" w:author="Ignacio Ribera Diaz" w:date="2018-09-12T02:35:00Z">
            <w:rPr>
              <w:rStyle w:val="Refdecomentario"/>
            </w:rPr>
          </w:rPrChange>
        </w:rPr>
        <w:commentReference w:id="1392"/>
      </w:r>
      <w:r w:rsidR="00EA0580">
        <w:rPr>
          <w:szCs w:val="26"/>
        </w:rPr>
        <w:t xml:space="preserve"> </w:t>
      </w:r>
      <w:ins w:id="1395" w:author="Ignacio Ribera Diaz" w:date="2018-09-12T02:35:00Z">
        <w:r w:rsidR="009A7F31">
          <w:rPr>
            <w:szCs w:val="26"/>
          </w:rPr>
          <w:t xml:space="preserve">renovar </w:t>
        </w:r>
      </w:ins>
      <w:r w:rsidR="00EA0580">
        <w:rPr>
          <w:szCs w:val="26"/>
        </w:rPr>
        <w:t>los navegadores, ya sean parches automáticos o descargables, por lo que, si no está actualizado, no interpretará correctamente las páginas</w:t>
      </w:r>
      <w:ins w:id="1396" w:author="Ignacio Ribera Diaz" w:date="2018-09-14T03:47:00Z">
        <w:r w:rsidR="00B55F71">
          <w:rPr>
            <w:szCs w:val="26"/>
          </w:rPr>
          <w:t xml:space="preserve"> escritas con</w:t>
        </w:r>
      </w:ins>
      <w:r w:rsidR="00EA0580">
        <w:rPr>
          <w:szCs w:val="26"/>
        </w:rPr>
        <w:t xml:space="preserve"> </w:t>
      </w:r>
      <w:commentRangeStart w:id="1397"/>
      <w:proofErr w:type="spellStart"/>
      <w:r w:rsidR="00EA0580" w:rsidRPr="00B55F71">
        <w:rPr>
          <w:strike/>
          <w:szCs w:val="26"/>
          <w:rPrChange w:id="1398" w:author="Ignacio Ribera Diaz" w:date="2018-09-14T03:47:00Z">
            <w:rPr>
              <w:szCs w:val="26"/>
            </w:rPr>
          </w:rPrChange>
        </w:rPr>
        <w:t>con</w:t>
      </w:r>
      <w:commentRangeEnd w:id="1397"/>
      <w:proofErr w:type="spellEnd"/>
      <w:r w:rsidR="00B6296B" w:rsidRPr="00B55F71">
        <w:rPr>
          <w:rStyle w:val="Refdecomentario"/>
          <w:strike/>
          <w:rPrChange w:id="1399" w:author="Ignacio Ribera Diaz" w:date="2018-09-14T03:47:00Z">
            <w:rPr>
              <w:rStyle w:val="Refdecomentario"/>
            </w:rPr>
          </w:rPrChange>
        </w:rPr>
        <w:commentReference w:id="1397"/>
      </w:r>
      <w:ins w:id="1400" w:author="Ignacio Ribera Diaz" w:date="2018-09-12T02:36:00Z">
        <w:r w:rsidR="009A7F31" w:rsidRPr="00B55F71">
          <w:rPr>
            <w:strike/>
            <w:szCs w:val="26"/>
            <w:rPrChange w:id="1401" w:author="Ignacio Ribera Diaz" w:date="2018-09-14T03:47:00Z">
              <w:rPr>
                <w:szCs w:val="26"/>
              </w:rPr>
            </w:rPrChange>
          </w:rPr>
          <w:t xml:space="preserve"> </w:t>
        </w:r>
        <w:r w:rsidR="009A7F31">
          <w:rPr>
            <w:szCs w:val="26"/>
          </w:rPr>
          <w:t>la</w:t>
        </w:r>
      </w:ins>
      <w:r w:rsidR="00EA0580">
        <w:rPr>
          <w:szCs w:val="26"/>
        </w:rPr>
        <w:t xml:space="preserve"> última versión de HTML. Aun así, como no se suelen actualizar las webs antiguas a la nueva versión, algunos navegadores conservan la capacidad para visualizar dichas páginas.</w:t>
      </w:r>
    </w:p>
    <w:p w14:paraId="7D4D328B" w14:textId="77777777" w:rsidR="00CC3076" w:rsidRDefault="00CC3076" w:rsidP="007D13FE">
      <w:pPr>
        <w:spacing w:line="276" w:lineRule="auto"/>
        <w:rPr>
          <w:szCs w:val="26"/>
        </w:rPr>
      </w:pPr>
    </w:p>
    <w:p w14:paraId="10274784" w14:textId="4C829C2F" w:rsidR="00D10071" w:rsidRDefault="00EA0580" w:rsidP="008B241B">
      <w:pPr>
        <w:pStyle w:val="Ttulo3"/>
      </w:pPr>
      <w:bookmarkStart w:id="1402" w:name="_Toc524664793"/>
      <w:r>
        <w:t>2.1.</w:t>
      </w:r>
      <w:r w:rsidR="00D10071">
        <w:t>1 Elementos HTML</w:t>
      </w:r>
      <w:bookmarkEnd w:id="1402"/>
    </w:p>
    <w:p w14:paraId="49AE9B07" w14:textId="77777777" w:rsidR="00CC3076" w:rsidRPr="00CC3076" w:rsidRDefault="00CC3076" w:rsidP="007D13FE">
      <w:pPr>
        <w:spacing w:line="276" w:lineRule="auto"/>
      </w:pPr>
    </w:p>
    <w:p w14:paraId="72507A65" w14:textId="5DE818A9" w:rsidR="00D10071" w:rsidRDefault="00D10071" w:rsidP="007D13FE">
      <w:pPr>
        <w:spacing w:line="276" w:lineRule="auto"/>
        <w:rPr>
          <w:szCs w:val="26"/>
        </w:rPr>
      </w:pPr>
      <w:r>
        <w:rPr>
          <w:szCs w:val="26"/>
        </w:rPr>
        <w:t xml:space="preserve">Un HTML está compuesto por elementos. Estos elementos tienen </w:t>
      </w:r>
      <w:commentRangeStart w:id="1403"/>
      <w:r w:rsidRPr="00ED70FF">
        <w:rPr>
          <w:strike/>
          <w:szCs w:val="26"/>
          <w:rPrChange w:id="1404" w:author="Ignacio Ribera Diaz" w:date="2018-09-13T02:42:00Z">
            <w:rPr>
              <w:szCs w:val="26"/>
            </w:rPr>
          </w:rPrChange>
        </w:rPr>
        <w:t>2</w:t>
      </w:r>
      <w:commentRangeEnd w:id="1403"/>
      <w:r w:rsidR="00B6296B">
        <w:rPr>
          <w:rStyle w:val="Refdecomentario"/>
        </w:rPr>
        <w:commentReference w:id="1403"/>
      </w:r>
      <w:r>
        <w:rPr>
          <w:szCs w:val="26"/>
        </w:rPr>
        <w:t xml:space="preserve"> </w:t>
      </w:r>
      <w:ins w:id="1405" w:author="Ignacio Ribera Diaz" w:date="2018-09-13T02:42:00Z">
        <w:r w:rsidR="00ED70FF">
          <w:rPr>
            <w:szCs w:val="26"/>
          </w:rPr>
          <w:t xml:space="preserve">dos </w:t>
        </w:r>
      </w:ins>
      <w:r>
        <w:rPr>
          <w:szCs w:val="26"/>
        </w:rPr>
        <w:t>propiedades básicas: los atributos, que modifican el elemento, y el contenido, el cual va dentro del elemento.</w:t>
      </w:r>
      <w:r w:rsidR="003A0757">
        <w:rPr>
          <w:szCs w:val="26"/>
        </w:rPr>
        <w:t xml:space="preserve"> Estas propiedades pueden tener distintas restricciones dependiendo del tipo de elemento que sea.</w:t>
      </w:r>
    </w:p>
    <w:p w14:paraId="15E5A5F7" w14:textId="77777777" w:rsidR="00B55F71" w:rsidRDefault="003A0757" w:rsidP="007D13FE">
      <w:pPr>
        <w:spacing w:line="276" w:lineRule="auto"/>
        <w:rPr>
          <w:ins w:id="1406" w:author="Ignacio Ribera Diaz" w:date="2018-09-14T03:50:00Z"/>
          <w:szCs w:val="26"/>
        </w:rPr>
      </w:pPr>
      <w:r>
        <w:rPr>
          <w:szCs w:val="26"/>
        </w:rPr>
        <w:t xml:space="preserve">Estos elementos suelen tener </w:t>
      </w:r>
      <w:commentRangeStart w:id="1407"/>
      <w:r w:rsidRPr="009A7F31">
        <w:rPr>
          <w:strike/>
          <w:szCs w:val="26"/>
          <w:rPrChange w:id="1408" w:author="Ignacio Ribera Diaz" w:date="2018-09-12T02:37:00Z">
            <w:rPr>
              <w:szCs w:val="26"/>
            </w:rPr>
          </w:rPrChange>
        </w:rPr>
        <w:t>2</w:t>
      </w:r>
      <w:commentRangeEnd w:id="1407"/>
      <w:r w:rsidR="006179D5" w:rsidRPr="009A7F31">
        <w:rPr>
          <w:szCs w:val="26"/>
          <w:rPrChange w:id="1409" w:author="Ignacio Ribera Diaz" w:date="2018-09-12T02:37:00Z">
            <w:rPr>
              <w:rStyle w:val="Refdecomentario"/>
            </w:rPr>
          </w:rPrChange>
        </w:rPr>
        <w:commentReference w:id="1407"/>
      </w:r>
      <w:r>
        <w:rPr>
          <w:szCs w:val="26"/>
        </w:rPr>
        <w:t xml:space="preserve"> </w:t>
      </w:r>
      <w:ins w:id="1410" w:author="Ignacio Ribera Diaz" w:date="2018-09-12T02:37:00Z">
        <w:r w:rsidR="009A7F31">
          <w:rPr>
            <w:szCs w:val="26"/>
          </w:rPr>
          <w:t xml:space="preserve">dos </w:t>
        </w:r>
      </w:ins>
      <w:r>
        <w:rPr>
          <w:szCs w:val="26"/>
        </w:rPr>
        <w:t>etiquetas, la inicial y la fina</w:t>
      </w:r>
      <w:r w:rsidR="005D692E">
        <w:rPr>
          <w:szCs w:val="26"/>
        </w:rPr>
        <w:t>l (&lt;</w:t>
      </w:r>
      <w:proofErr w:type="spellStart"/>
      <w:r w:rsidR="005D692E">
        <w:rPr>
          <w:szCs w:val="26"/>
        </w:rPr>
        <w:t>div</w:t>
      </w:r>
      <w:proofErr w:type="spellEnd"/>
      <w:r w:rsidR="005D692E">
        <w:rPr>
          <w:szCs w:val="26"/>
        </w:rPr>
        <w:t>&gt; contenido &lt;/</w:t>
      </w:r>
      <w:proofErr w:type="spellStart"/>
      <w:r w:rsidR="005D692E">
        <w:rPr>
          <w:szCs w:val="26"/>
        </w:rPr>
        <w:t>div</w:t>
      </w:r>
      <w:proofErr w:type="spellEnd"/>
      <w:r w:rsidR="005D692E">
        <w:rPr>
          <w:szCs w:val="26"/>
        </w:rPr>
        <w:t>&gt;)</w:t>
      </w:r>
      <w:r>
        <w:rPr>
          <w:szCs w:val="26"/>
        </w:rPr>
        <w:t xml:space="preserve">, de esta manera establecemos cuando empieza y cuando acaba el elemento. Esta etiqueta es la que </w:t>
      </w:r>
      <w:commentRangeStart w:id="1411"/>
      <w:r w:rsidRPr="009A7F31">
        <w:rPr>
          <w:strike/>
          <w:szCs w:val="26"/>
          <w:rPrChange w:id="1412" w:author="Ignacio Ribera Diaz" w:date="2018-09-12T02:37:00Z">
            <w:rPr>
              <w:szCs w:val="26"/>
            </w:rPr>
          </w:rPrChange>
        </w:rPr>
        <w:t>establece</w:t>
      </w:r>
      <w:commentRangeEnd w:id="1411"/>
      <w:r w:rsidR="006179D5" w:rsidRPr="009A7F31">
        <w:rPr>
          <w:rStyle w:val="Refdecomentario"/>
          <w:strike/>
          <w:rPrChange w:id="1413" w:author="Ignacio Ribera Diaz" w:date="2018-09-12T02:37:00Z">
            <w:rPr>
              <w:rStyle w:val="Refdecomentario"/>
            </w:rPr>
          </w:rPrChange>
        </w:rPr>
        <w:commentReference w:id="1411"/>
      </w:r>
      <w:ins w:id="1414" w:author="Ignacio Ribera Diaz" w:date="2018-09-12T02:37:00Z">
        <w:r w:rsidR="009A7F31">
          <w:rPr>
            <w:szCs w:val="26"/>
          </w:rPr>
          <w:t xml:space="preserve"> determina</w:t>
        </w:r>
      </w:ins>
      <w:r>
        <w:rPr>
          <w:szCs w:val="26"/>
        </w:rPr>
        <w:t xml:space="preserve"> </w:t>
      </w:r>
      <w:proofErr w:type="spellStart"/>
      <w:r>
        <w:rPr>
          <w:szCs w:val="26"/>
        </w:rPr>
        <w:t>que</w:t>
      </w:r>
      <w:proofErr w:type="spellEnd"/>
      <w:r>
        <w:rPr>
          <w:szCs w:val="26"/>
        </w:rPr>
        <w:t xml:space="preserve"> tipo de elemento deberá interpretar el navegador cuando se </w:t>
      </w:r>
      <w:commentRangeStart w:id="1415"/>
      <w:r>
        <w:rPr>
          <w:szCs w:val="26"/>
        </w:rPr>
        <w:t>visualice</w:t>
      </w:r>
      <w:commentRangeEnd w:id="1415"/>
      <w:r w:rsidR="006179D5">
        <w:rPr>
          <w:rStyle w:val="Refdecomentario"/>
        </w:rPr>
        <w:commentReference w:id="1415"/>
      </w:r>
      <w:r>
        <w:rPr>
          <w:szCs w:val="26"/>
        </w:rPr>
        <w:t>.</w:t>
      </w:r>
    </w:p>
    <w:p w14:paraId="7AA4C3E5" w14:textId="332E6501" w:rsidR="003A0757" w:rsidRDefault="005D692E" w:rsidP="007D13FE">
      <w:pPr>
        <w:spacing w:line="276" w:lineRule="auto"/>
        <w:rPr>
          <w:szCs w:val="26"/>
        </w:rPr>
      </w:pPr>
      <w:del w:id="1416" w:author="Ignacio Ribera Diaz" w:date="2018-09-14T03:50:00Z">
        <w:r w:rsidDel="00B55F71">
          <w:rPr>
            <w:szCs w:val="26"/>
          </w:rPr>
          <w:lastRenderedPageBreak/>
          <w:delText xml:space="preserve"> </w:delText>
        </w:r>
      </w:del>
      <w:ins w:id="1417" w:author="Ignacio Ribera Diaz" w:date="2018-09-14T03:48:00Z">
        <w:r w:rsidR="00B55F71">
          <w:rPr>
            <w:szCs w:val="26"/>
          </w:rPr>
          <w:t>En la siguiente imagen podemos aprecias el nombre de la etiqueta, que identifica el tipo de formato o elemento que es,</w:t>
        </w:r>
      </w:ins>
      <w:ins w:id="1418" w:author="Ignacio Ribera Diaz" w:date="2018-09-14T03:49:00Z">
        <w:r w:rsidR="00B55F71">
          <w:rPr>
            <w:szCs w:val="26"/>
          </w:rPr>
          <w:t xml:space="preserve"> la clase modificadora para la etiqueta, el texto contenido dentro de la etiqueta y el cierre de la etiqueta.</w:t>
        </w:r>
      </w:ins>
    </w:p>
    <w:p w14:paraId="6F791C1A" w14:textId="77777777" w:rsidR="003A0757" w:rsidRDefault="003A0757" w:rsidP="007D13FE">
      <w:pPr>
        <w:keepNext/>
        <w:spacing w:line="276" w:lineRule="auto"/>
      </w:pPr>
      <w:r>
        <w:rPr>
          <w:noProof/>
          <w:lang w:eastAsia="es-ES"/>
        </w:rPr>
        <w:drawing>
          <wp:inline distT="0" distB="0" distL="0" distR="0" wp14:anchorId="0ADC5AD7" wp14:editId="0EED2F59">
            <wp:extent cx="5390515" cy="1871345"/>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0515" cy="1871345"/>
                    </a:xfrm>
                    <a:prstGeom prst="rect">
                      <a:avLst/>
                    </a:prstGeom>
                    <a:noFill/>
                    <a:ln>
                      <a:noFill/>
                    </a:ln>
                  </pic:spPr>
                </pic:pic>
              </a:graphicData>
            </a:graphic>
          </wp:inline>
        </w:drawing>
      </w:r>
    </w:p>
    <w:p w14:paraId="36CE8DD7" w14:textId="16E42951" w:rsidR="00D10071" w:rsidRPr="003A0757" w:rsidRDefault="003A0757" w:rsidP="007D13FE">
      <w:pPr>
        <w:pStyle w:val="Descripcin"/>
        <w:spacing w:line="276" w:lineRule="auto"/>
        <w:rPr>
          <w:sz w:val="20"/>
          <w:szCs w:val="20"/>
        </w:rPr>
      </w:pPr>
      <w:bookmarkStart w:id="1419" w:name="_Toc524565874"/>
      <w:r w:rsidRPr="003A0757">
        <w:rPr>
          <w:sz w:val="20"/>
          <w:szCs w:val="20"/>
        </w:rPr>
        <w:t xml:space="preserve">Figura </w:t>
      </w:r>
      <w:r w:rsidRPr="003A0757">
        <w:rPr>
          <w:sz w:val="20"/>
          <w:szCs w:val="20"/>
        </w:rPr>
        <w:fldChar w:fldCharType="begin"/>
      </w:r>
      <w:r w:rsidRPr="003A0757">
        <w:rPr>
          <w:sz w:val="20"/>
          <w:szCs w:val="20"/>
        </w:rPr>
        <w:instrText xml:space="preserve"> SEQ Figura \* ARABIC </w:instrText>
      </w:r>
      <w:r w:rsidRPr="003A0757">
        <w:rPr>
          <w:sz w:val="20"/>
          <w:szCs w:val="20"/>
        </w:rPr>
        <w:fldChar w:fldCharType="separate"/>
      </w:r>
      <w:ins w:id="1420" w:author="Ignacio Ribera Diaz" w:date="2018-09-16T02:57:00Z">
        <w:r w:rsidR="000D71BC">
          <w:rPr>
            <w:noProof/>
            <w:sz w:val="20"/>
            <w:szCs w:val="20"/>
          </w:rPr>
          <w:t>3</w:t>
        </w:r>
      </w:ins>
      <w:del w:id="1421" w:author="Ignacio Ribera Diaz" w:date="2018-09-14T06:22:00Z">
        <w:r w:rsidR="00A85997" w:rsidDel="0035607C">
          <w:rPr>
            <w:noProof/>
            <w:sz w:val="20"/>
            <w:szCs w:val="20"/>
          </w:rPr>
          <w:delText>1</w:delText>
        </w:r>
      </w:del>
      <w:r w:rsidRPr="003A0757">
        <w:rPr>
          <w:sz w:val="20"/>
          <w:szCs w:val="20"/>
        </w:rPr>
        <w:fldChar w:fldCharType="end"/>
      </w:r>
      <w:r w:rsidRPr="003A0757">
        <w:rPr>
          <w:sz w:val="20"/>
          <w:szCs w:val="20"/>
        </w:rPr>
        <w:t xml:space="preserve"> Partes de un elemento </w:t>
      </w:r>
      <w:commentRangeStart w:id="1422"/>
      <w:r w:rsidRPr="003A0757">
        <w:rPr>
          <w:sz w:val="20"/>
          <w:szCs w:val="20"/>
        </w:rPr>
        <w:t>HTML</w:t>
      </w:r>
      <w:commentRangeEnd w:id="1422"/>
      <w:r w:rsidR="00B6296B">
        <w:rPr>
          <w:rStyle w:val="Refdecomentario"/>
          <w:i w:val="0"/>
          <w:iCs w:val="0"/>
          <w:color w:val="auto"/>
        </w:rPr>
        <w:commentReference w:id="1422"/>
      </w:r>
      <w:ins w:id="1423" w:author="Ignacio Ribera Diaz" w:date="2018-09-12T02:40:00Z">
        <w:r w:rsidR="009A7F31">
          <w:rPr>
            <w:sz w:val="20"/>
            <w:szCs w:val="20"/>
          </w:rPr>
          <w:t>. Fuente: propia.</w:t>
        </w:r>
      </w:ins>
      <w:bookmarkEnd w:id="1419"/>
    </w:p>
    <w:p w14:paraId="6297D763" w14:textId="1123132B" w:rsidR="003A0757" w:rsidRDefault="007F4301" w:rsidP="007D13FE">
      <w:pPr>
        <w:spacing w:line="276" w:lineRule="auto"/>
      </w:pPr>
      <w:ins w:id="1424" w:author="Ignacio Ribera Diaz" w:date="2018-09-14T03:53:00Z">
        <w:r>
          <w:t xml:space="preserve">Ahora veremos distintos tipos de elementos que pueden </w:t>
        </w:r>
      </w:ins>
      <w:ins w:id="1425" w:author="Ignacio Ribera Diaz" w:date="2018-09-14T03:55:00Z">
        <w:r>
          <w:t>encontrarse en este lenguaje:</w:t>
        </w:r>
      </w:ins>
    </w:p>
    <w:p w14:paraId="45438DF2" w14:textId="7C6553C8" w:rsidR="003F09C7" w:rsidRPr="007F4301" w:rsidRDefault="007F4301">
      <w:pPr>
        <w:pStyle w:val="Prrafodelista"/>
        <w:numPr>
          <w:ilvl w:val="0"/>
          <w:numId w:val="6"/>
        </w:numPr>
        <w:spacing w:line="276" w:lineRule="auto"/>
        <w:rPr>
          <w:szCs w:val="26"/>
          <w:rPrChange w:id="1426" w:author="Ignacio Ribera Diaz" w:date="2018-09-14T03:55:00Z">
            <w:rPr/>
          </w:rPrChange>
        </w:rPr>
        <w:pPrChange w:id="1427" w:author="Ignacio Ribera Diaz" w:date="2018-09-14T03:55:00Z">
          <w:pPr>
            <w:spacing w:line="276" w:lineRule="auto"/>
          </w:pPr>
        </w:pPrChange>
      </w:pPr>
      <w:ins w:id="1428" w:author="Ignacio Ribera Diaz" w:date="2018-09-14T03:55:00Z">
        <w:r>
          <w:rPr>
            <w:szCs w:val="26"/>
          </w:rPr>
          <w:t xml:space="preserve">Contenedores. </w:t>
        </w:r>
      </w:ins>
      <w:commentRangeStart w:id="1429"/>
      <w:r w:rsidR="003F09C7" w:rsidRPr="007F4301">
        <w:rPr>
          <w:szCs w:val="26"/>
          <w:rPrChange w:id="1430" w:author="Ignacio Ribera Diaz" w:date="2018-09-14T03:55:00Z">
            <w:rPr/>
          </w:rPrChange>
        </w:rPr>
        <w:t>Uno</w:t>
      </w:r>
      <w:commentRangeEnd w:id="1429"/>
      <w:r w:rsidR="006179D5">
        <w:rPr>
          <w:rStyle w:val="Refdecomentario"/>
        </w:rPr>
        <w:commentReference w:id="1429"/>
      </w:r>
      <w:r w:rsidR="003F09C7" w:rsidRPr="007F4301">
        <w:rPr>
          <w:szCs w:val="26"/>
          <w:rPrChange w:id="1431" w:author="Ignacio Ribera Diaz" w:date="2018-09-14T03:55:00Z">
            <w:rPr/>
          </w:rPrChange>
        </w:rPr>
        <w:t xml:space="preserve"> de los </w:t>
      </w:r>
      <w:r w:rsidR="003F09C7" w:rsidRPr="007F4301">
        <w:rPr>
          <w:szCs w:val="26"/>
          <w:rPrChange w:id="1432" w:author="Ignacio Ribera Diaz" w:date="2018-09-14T03:55:00Z">
            <w:rPr>
              <w:szCs w:val="26"/>
              <w:highlight w:val="yellow"/>
            </w:rPr>
          </w:rPrChange>
        </w:rPr>
        <w:t>elementos principales</w:t>
      </w:r>
      <w:r w:rsidR="003F09C7" w:rsidRPr="007F4301">
        <w:rPr>
          <w:strike/>
          <w:szCs w:val="26"/>
          <w:rPrChange w:id="1433" w:author="Ignacio Ribera Diaz" w:date="2018-09-14T03:55:00Z">
            <w:rPr>
              <w:szCs w:val="26"/>
              <w:highlight w:val="yellow"/>
            </w:rPr>
          </w:rPrChange>
        </w:rPr>
        <w:t xml:space="preserve"> </w:t>
      </w:r>
      <w:commentRangeStart w:id="1434"/>
      <w:r w:rsidR="003F09C7" w:rsidRPr="007F4301">
        <w:rPr>
          <w:strike/>
          <w:szCs w:val="26"/>
          <w:highlight w:val="yellow"/>
          <w:rPrChange w:id="1435" w:author="Ignacio Ribera Diaz" w:date="2018-09-14T03:55:00Z">
            <w:rPr>
              <w:szCs w:val="26"/>
              <w:highlight w:val="yellow"/>
            </w:rPr>
          </w:rPrChange>
        </w:rPr>
        <w:t>elementos</w:t>
      </w:r>
      <w:commentRangeEnd w:id="1434"/>
      <w:r w:rsidR="006179D5" w:rsidRPr="009A7F31">
        <w:rPr>
          <w:rStyle w:val="Refdecomentario"/>
          <w:strike/>
          <w:rPrChange w:id="1436" w:author="Ignacio Ribera Diaz" w:date="2018-09-12T02:42:00Z">
            <w:rPr>
              <w:rStyle w:val="Refdecomentario"/>
            </w:rPr>
          </w:rPrChange>
        </w:rPr>
        <w:commentReference w:id="1434"/>
      </w:r>
      <w:r w:rsidR="003F09C7" w:rsidRPr="007F4301">
        <w:rPr>
          <w:szCs w:val="26"/>
          <w:rPrChange w:id="1437" w:author="Ignacio Ribera Diaz" w:date="2018-09-14T03:55:00Z">
            <w:rPr/>
          </w:rPrChange>
        </w:rPr>
        <w:t xml:space="preserve"> de las páginas webs son los contenedores &lt;</w:t>
      </w:r>
      <w:proofErr w:type="spellStart"/>
      <w:r w:rsidR="003F09C7" w:rsidRPr="007F4301">
        <w:rPr>
          <w:szCs w:val="26"/>
          <w:rPrChange w:id="1438" w:author="Ignacio Ribera Diaz" w:date="2018-09-14T03:55:00Z">
            <w:rPr/>
          </w:rPrChange>
        </w:rPr>
        <w:t>div</w:t>
      </w:r>
      <w:proofErr w:type="spellEnd"/>
      <w:r w:rsidR="003F09C7" w:rsidRPr="007F4301">
        <w:rPr>
          <w:szCs w:val="26"/>
          <w:rPrChange w:id="1439" w:author="Ignacio Ribera Diaz" w:date="2018-09-14T03:55:00Z">
            <w:rPr/>
          </w:rPrChange>
        </w:rPr>
        <w:t>&gt;, estos contenedores agrupan los elementos de su interior.</w:t>
      </w:r>
    </w:p>
    <w:p w14:paraId="46C05034" w14:textId="015A6011" w:rsidR="003F09C7" w:rsidRPr="007F4301" w:rsidRDefault="007F4301">
      <w:pPr>
        <w:pStyle w:val="Prrafodelista"/>
        <w:numPr>
          <w:ilvl w:val="0"/>
          <w:numId w:val="6"/>
        </w:numPr>
        <w:spacing w:line="276" w:lineRule="auto"/>
        <w:rPr>
          <w:szCs w:val="26"/>
          <w:rPrChange w:id="1440" w:author="Ignacio Ribera Diaz" w:date="2018-09-14T03:55:00Z">
            <w:rPr/>
          </w:rPrChange>
        </w:rPr>
        <w:pPrChange w:id="1441" w:author="Ignacio Ribera Diaz" w:date="2018-09-14T03:55:00Z">
          <w:pPr>
            <w:spacing w:line="276" w:lineRule="auto"/>
          </w:pPr>
        </w:pPrChange>
      </w:pPr>
      <w:ins w:id="1442" w:author="Ignacio Ribera Diaz" w:date="2018-09-14T03:55:00Z">
        <w:r>
          <w:rPr>
            <w:szCs w:val="26"/>
          </w:rPr>
          <w:t xml:space="preserve">Elementos </w:t>
        </w:r>
        <w:proofErr w:type="spellStart"/>
        <w:r>
          <w:rPr>
            <w:szCs w:val="26"/>
          </w:rPr>
          <w:t>presentacionales</w:t>
        </w:r>
        <w:proofErr w:type="spellEnd"/>
        <w:r>
          <w:rPr>
            <w:szCs w:val="26"/>
          </w:rPr>
          <w:t xml:space="preserve">. </w:t>
        </w:r>
      </w:ins>
      <w:r w:rsidR="003F09C7" w:rsidRPr="007F4301">
        <w:rPr>
          <w:szCs w:val="26"/>
          <w:rPrChange w:id="1443" w:author="Ignacio Ribera Diaz" w:date="2018-09-14T03:55:00Z">
            <w:rPr/>
          </w:rPrChange>
        </w:rPr>
        <w:t xml:space="preserve">Otros elementos son los llamados </w:t>
      </w:r>
      <w:proofErr w:type="spellStart"/>
      <w:r w:rsidR="003F09C7" w:rsidRPr="007F4301">
        <w:rPr>
          <w:szCs w:val="26"/>
          <w:rPrChange w:id="1444" w:author="Ignacio Ribera Diaz" w:date="2018-09-14T03:55:00Z">
            <w:rPr/>
          </w:rPrChange>
        </w:rPr>
        <w:t>presentacionales</w:t>
      </w:r>
      <w:proofErr w:type="spellEnd"/>
      <w:r w:rsidR="003F09C7" w:rsidRPr="007F4301">
        <w:rPr>
          <w:szCs w:val="26"/>
          <w:rPrChange w:id="1445" w:author="Ignacio Ribera Diaz" w:date="2018-09-14T03:55:00Z">
            <w:rPr/>
          </w:rPrChange>
        </w:rPr>
        <w:t>, y son para modificar el estilo del texto. Pueden ser &lt;b&gt; (negrita), &lt;i&gt; (itálica), &lt;</w:t>
      </w:r>
      <w:proofErr w:type="spellStart"/>
      <w:r w:rsidR="003F09C7" w:rsidRPr="007F4301">
        <w:rPr>
          <w:szCs w:val="26"/>
          <w:rPrChange w:id="1446" w:author="Ignacio Ribera Diaz" w:date="2018-09-14T03:55:00Z">
            <w:rPr/>
          </w:rPrChange>
        </w:rPr>
        <w:t>strong</w:t>
      </w:r>
      <w:proofErr w:type="spellEnd"/>
      <w:r w:rsidR="003F09C7" w:rsidRPr="007F4301">
        <w:rPr>
          <w:szCs w:val="26"/>
          <w:rPrChange w:id="1447" w:author="Ignacio Ribera Diaz" w:date="2018-09-14T03:55:00Z">
            <w:rPr/>
          </w:rPrChange>
        </w:rPr>
        <w:t>&gt; (énfasis fuerte) o &lt;em&gt; (énfasis).</w:t>
      </w:r>
    </w:p>
    <w:p w14:paraId="46B1B74A" w14:textId="5224C617" w:rsidR="003F09C7" w:rsidRPr="007F4301" w:rsidRDefault="007F4301">
      <w:pPr>
        <w:pStyle w:val="Prrafodelista"/>
        <w:numPr>
          <w:ilvl w:val="0"/>
          <w:numId w:val="6"/>
        </w:numPr>
        <w:spacing w:line="276" w:lineRule="auto"/>
        <w:rPr>
          <w:szCs w:val="26"/>
          <w:rPrChange w:id="1448" w:author="Ignacio Ribera Diaz" w:date="2018-09-14T03:55:00Z">
            <w:rPr/>
          </w:rPrChange>
        </w:rPr>
        <w:pPrChange w:id="1449" w:author="Ignacio Ribera Diaz" w:date="2018-09-14T03:55:00Z">
          <w:pPr>
            <w:spacing w:line="276" w:lineRule="auto"/>
          </w:pPr>
        </w:pPrChange>
      </w:pPr>
      <w:ins w:id="1450" w:author="Ignacio Ribera Diaz" w:date="2018-09-14T03:55:00Z">
        <w:r>
          <w:rPr>
            <w:szCs w:val="26"/>
          </w:rPr>
          <w:t xml:space="preserve">Elementos estructurales. </w:t>
        </w:r>
      </w:ins>
      <w:r w:rsidR="003F09C7" w:rsidRPr="007F4301">
        <w:rPr>
          <w:szCs w:val="26"/>
          <w:rPrChange w:id="1451" w:author="Ignacio Ribera Diaz" w:date="2018-09-14T03:55:00Z">
            <w:rPr/>
          </w:rPrChange>
        </w:rPr>
        <w:t>También están los elementos estructurales, que especifican la función del texto, por ejemplo, &lt;h2&gt; (encabezado de segundo nivel).</w:t>
      </w:r>
    </w:p>
    <w:p w14:paraId="6CFBF0E1" w14:textId="130E309A" w:rsidR="00F66B68" w:rsidRPr="007F4301" w:rsidRDefault="007F4301">
      <w:pPr>
        <w:pStyle w:val="Prrafodelista"/>
        <w:numPr>
          <w:ilvl w:val="0"/>
          <w:numId w:val="6"/>
        </w:numPr>
        <w:spacing w:line="276" w:lineRule="auto"/>
        <w:rPr>
          <w:ins w:id="1452" w:author="Ignacio Ribera Diaz" w:date="2018-09-12T21:39:00Z"/>
          <w:szCs w:val="26"/>
          <w:rPrChange w:id="1453" w:author="Ignacio Ribera Diaz" w:date="2018-09-14T03:55:00Z">
            <w:rPr>
              <w:ins w:id="1454" w:author="Ignacio Ribera Diaz" w:date="2018-09-12T21:39:00Z"/>
            </w:rPr>
          </w:rPrChange>
        </w:rPr>
        <w:pPrChange w:id="1455" w:author="Ignacio Ribera Diaz" w:date="2018-09-14T03:55:00Z">
          <w:pPr>
            <w:spacing w:line="276" w:lineRule="auto"/>
          </w:pPr>
        </w:pPrChange>
      </w:pPr>
      <w:ins w:id="1456" w:author="Ignacio Ribera Diaz" w:date="2018-09-14T03:55:00Z">
        <w:r>
          <w:rPr>
            <w:szCs w:val="26"/>
          </w:rPr>
          <w:t xml:space="preserve">Elementos hipertextuales. </w:t>
        </w:r>
      </w:ins>
      <w:r w:rsidR="003F09C7" w:rsidRPr="007F4301">
        <w:rPr>
          <w:szCs w:val="26"/>
          <w:rPrChange w:id="1457" w:author="Ignacio Ribera Diaz" w:date="2018-09-14T03:55:00Z">
            <w:rPr/>
          </w:rPrChange>
        </w:rPr>
        <w:t>Por último, el elemento hipertextual. Este elemento sirve para relacionar la web con el contenido externo con el que enlaza</w:t>
      </w:r>
      <w:r w:rsidR="00CC3076" w:rsidRPr="007F4301">
        <w:rPr>
          <w:szCs w:val="26"/>
          <w:rPrChange w:id="1458" w:author="Ignacio Ribera Diaz" w:date="2018-09-14T03:55:00Z">
            <w:rPr/>
          </w:rPrChange>
        </w:rPr>
        <w:t>. El elemento ancla &lt;a&gt; utiliza el atributo “</w:t>
      </w:r>
      <w:proofErr w:type="spellStart"/>
      <w:r w:rsidR="00CC3076" w:rsidRPr="007F4301">
        <w:rPr>
          <w:szCs w:val="26"/>
          <w:rPrChange w:id="1459" w:author="Ignacio Ribera Diaz" w:date="2018-09-14T03:55:00Z">
            <w:rPr/>
          </w:rPrChange>
        </w:rPr>
        <w:t>href</w:t>
      </w:r>
      <w:proofErr w:type="spellEnd"/>
      <w:r w:rsidR="00CC3076" w:rsidRPr="007F4301">
        <w:rPr>
          <w:szCs w:val="26"/>
          <w:rPrChange w:id="1460" w:author="Ignacio Ribera Diaz" w:date="2018-09-14T03:55:00Z">
            <w:rPr/>
          </w:rPrChange>
        </w:rPr>
        <w:t>” para referenciar una web. Otro elemento para enlazar, en este caso imágenes, sería &lt;</w:t>
      </w:r>
      <w:proofErr w:type="spellStart"/>
      <w:r w:rsidR="00CC3076" w:rsidRPr="007F4301">
        <w:rPr>
          <w:szCs w:val="26"/>
          <w:rPrChange w:id="1461" w:author="Ignacio Ribera Diaz" w:date="2018-09-14T03:55:00Z">
            <w:rPr/>
          </w:rPrChange>
        </w:rPr>
        <w:t>img</w:t>
      </w:r>
      <w:proofErr w:type="spellEnd"/>
      <w:r w:rsidR="00CC3076" w:rsidRPr="007F4301">
        <w:rPr>
          <w:szCs w:val="26"/>
          <w:rPrChange w:id="1462" w:author="Ignacio Ribera Diaz" w:date="2018-09-14T03:55:00Z">
            <w:rPr/>
          </w:rPrChange>
        </w:rPr>
        <w:t>&gt;, cuyo atributo “</w:t>
      </w:r>
      <w:proofErr w:type="spellStart"/>
      <w:r w:rsidR="00CC3076" w:rsidRPr="007F4301">
        <w:rPr>
          <w:szCs w:val="26"/>
          <w:rPrChange w:id="1463" w:author="Ignacio Ribera Diaz" w:date="2018-09-14T03:55:00Z">
            <w:rPr/>
          </w:rPrChange>
        </w:rPr>
        <w:t>src</w:t>
      </w:r>
      <w:proofErr w:type="spellEnd"/>
      <w:r w:rsidR="00CC3076" w:rsidRPr="007F4301">
        <w:rPr>
          <w:szCs w:val="26"/>
          <w:rPrChange w:id="1464" w:author="Ignacio Ribera Diaz" w:date="2018-09-14T03:55:00Z">
            <w:rPr/>
          </w:rPrChange>
        </w:rPr>
        <w:t>” contiene la ruta para dicha imagen.</w:t>
      </w:r>
    </w:p>
    <w:p w14:paraId="2E25C063" w14:textId="77777777" w:rsidR="00636FAF" w:rsidRPr="003A0757" w:rsidRDefault="00636FAF" w:rsidP="007D13FE">
      <w:pPr>
        <w:spacing w:line="276" w:lineRule="auto"/>
        <w:rPr>
          <w:szCs w:val="26"/>
        </w:rPr>
      </w:pPr>
    </w:p>
    <w:p w14:paraId="4C01CF8A" w14:textId="0202CAB3" w:rsidR="003A0757" w:rsidDel="00636FAF" w:rsidRDefault="003A0757" w:rsidP="007D13FE">
      <w:pPr>
        <w:pStyle w:val="Ttulo2"/>
        <w:spacing w:line="276" w:lineRule="auto"/>
        <w:rPr>
          <w:del w:id="1465" w:author="Ignacio Ribera Diaz" w:date="2018-09-12T21:39:00Z"/>
        </w:rPr>
      </w:pPr>
    </w:p>
    <w:p w14:paraId="6513EF4F" w14:textId="0094154D" w:rsidR="00D10071" w:rsidRPr="00D10071" w:rsidRDefault="00D10071" w:rsidP="008B241B">
      <w:pPr>
        <w:pStyle w:val="Ttulo3"/>
      </w:pPr>
      <w:bookmarkStart w:id="1466" w:name="_Toc524664794"/>
      <w:r>
        <w:t>2.1.2 Partes de un HTML</w:t>
      </w:r>
      <w:bookmarkEnd w:id="1466"/>
    </w:p>
    <w:p w14:paraId="22B0D6A0" w14:textId="73AF75E2" w:rsidR="00D9778E" w:rsidRDefault="00D9778E" w:rsidP="007D13FE">
      <w:pPr>
        <w:spacing w:line="276" w:lineRule="auto"/>
        <w:rPr>
          <w:szCs w:val="26"/>
        </w:rPr>
      </w:pPr>
    </w:p>
    <w:p w14:paraId="2D4A45AE" w14:textId="2F270A8A" w:rsidR="00CC3076" w:rsidRDefault="00CC3076" w:rsidP="007D13FE">
      <w:pPr>
        <w:spacing w:line="276" w:lineRule="auto"/>
        <w:rPr>
          <w:szCs w:val="26"/>
        </w:rPr>
      </w:pPr>
      <w:r>
        <w:rPr>
          <w:szCs w:val="26"/>
        </w:rPr>
        <w:t>Una vez vistos los posibles elementos que tiene una web, vamos a pasar a las partes del código.</w:t>
      </w:r>
    </w:p>
    <w:p w14:paraId="07CC105A" w14:textId="4BD8B4E7" w:rsidR="00CC3076" w:rsidRDefault="00CC3076" w:rsidP="007D13FE">
      <w:pPr>
        <w:spacing w:line="276" w:lineRule="auto"/>
        <w:rPr>
          <w:szCs w:val="26"/>
        </w:rPr>
      </w:pPr>
      <w:r>
        <w:rPr>
          <w:szCs w:val="26"/>
        </w:rPr>
        <w:t xml:space="preserve">El código HTML debe </w:t>
      </w:r>
      <w:r w:rsidR="00CE1A05">
        <w:rPr>
          <w:szCs w:val="26"/>
        </w:rPr>
        <w:t>iniciarse definiendo el tipo de documento</w:t>
      </w:r>
      <w:r w:rsidR="005B4183">
        <w:rPr>
          <w:szCs w:val="26"/>
        </w:rPr>
        <w:t xml:space="preserve"> </w:t>
      </w:r>
      <w:del w:id="1467" w:author="Ignacio Ribera Diaz" w:date="2018-09-14T03:56:00Z">
        <w:r w:rsidR="005B4183" w:rsidDel="007F4301">
          <w:rPr>
            <w:szCs w:val="26"/>
          </w:rPr>
          <w:delText>(</w:delText>
        </w:r>
      </w:del>
      <w:ins w:id="1468" w:author="Ignacio Ribera Diaz" w:date="2018-09-14T03:56:00Z">
        <w:r w:rsidR="007F4301">
          <w:rPr>
            <w:szCs w:val="26"/>
          </w:rPr>
          <w:t xml:space="preserve">con la etiqueta </w:t>
        </w:r>
      </w:ins>
      <w:r w:rsidR="005B4183">
        <w:rPr>
          <w:szCs w:val="26"/>
        </w:rPr>
        <w:t xml:space="preserve">&lt;!DOCTYPE </w:t>
      </w:r>
      <w:proofErr w:type="spellStart"/>
      <w:r w:rsidR="005B4183">
        <w:rPr>
          <w:szCs w:val="26"/>
        </w:rPr>
        <w:t>html</w:t>
      </w:r>
      <w:proofErr w:type="spellEnd"/>
      <w:r w:rsidR="005B4183">
        <w:rPr>
          <w:szCs w:val="26"/>
        </w:rPr>
        <w:t>&gt;</w:t>
      </w:r>
      <w:del w:id="1469" w:author="Ignacio Ribera Diaz" w:date="2018-09-14T03:56:00Z">
        <w:r w:rsidR="005B4183" w:rsidDel="007F4301">
          <w:rPr>
            <w:szCs w:val="26"/>
          </w:rPr>
          <w:delText>)</w:delText>
        </w:r>
      </w:del>
      <w:r w:rsidR="005B4183">
        <w:rPr>
          <w:szCs w:val="26"/>
        </w:rPr>
        <w:t xml:space="preserve">. A </w:t>
      </w:r>
      <w:r w:rsidR="004006B3">
        <w:rPr>
          <w:szCs w:val="26"/>
        </w:rPr>
        <w:t>continuación,</w:t>
      </w:r>
      <w:r w:rsidR="005B4183">
        <w:rPr>
          <w:szCs w:val="26"/>
        </w:rPr>
        <w:t xml:space="preserve"> se pone l</w:t>
      </w:r>
      <w:r>
        <w:rPr>
          <w:szCs w:val="26"/>
        </w:rPr>
        <w:t>a etiqueta &lt;</w:t>
      </w:r>
      <w:proofErr w:type="spellStart"/>
      <w:r>
        <w:rPr>
          <w:szCs w:val="26"/>
        </w:rPr>
        <w:t>html</w:t>
      </w:r>
      <w:proofErr w:type="spellEnd"/>
      <w:r w:rsidR="005D692E">
        <w:rPr>
          <w:szCs w:val="26"/>
        </w:rPr>
        <w:t>&gt;</w:t>
      </w:r>
      <w:r w:rsidR="00CE1A05">
        <w:rPr>
          <w:szCs w:val="26"/>
        </w:rPr>
        <w:t xml:space="preserve"> (cerrándola)</w:t>
      </w:r>
      <w:r w:rsidR="005B4183">
        <w:rPr>
          <w:szCs w:val="26"/>
        </w:rPr>
        <w:t>, y d</w:t>
      </w:r>
      <w:r w:rsidR="005D692E">
        <w:rPr>
          <w:szCs w:val="26"/>
        </w:rPr>
        <w:t xml:space="preserve">entro de esta etiqueta hay que definir otras </w:t>
      </w:r>
      <w:commentRangeStart w:id="1470"/>
      <w:r w:rsidR="005D692E" w:rsidRPr="00641690">
        <w:rPr>
          <w:strike/>
          <w:szCs w:val="26"/>
          <w:rPrChange w:id="1471" w:author="Ignacio Ribera Diaz" w:date="2018-09-12T02:47:00Z">
            <w:rPr>
              <w:szCs w:val="26"/>
            </w:rPr>
          </w:rPrChange>
        </w:rPr>
        <w:t>2</w:t>
      </w:r>
      <w:commentRangeEnd w:id="1470"/>
      <w:ins w:id="1472" w:author="Ignacio Ribera Diaz" w:date="2018-09-12T02:47:00Z">
        <w:r w:rsidR="00641690">
          <w:rPr>
            <w:szCs w:val="26"/>
          </w:rPr>
          <w:t xml:space="preserve"> dos</w:t>
        </w:r>
      </w:ins>
      <w:r w:rsidR="006179D5" w:rsidRPr="00641690">
        <w:rPr>
          <w:szCs w:val="26"/>
          <w:rPrChange w:id="1473" w:author="Ignacio Ribera Diaz" w:date="2018-09-12T02:47:00Z">
            <w:rPr>
              <w:rStyle w:val="Refdecomentario"/>
            </w:rPr>
          </w:rPrChange>
        </w:rPr>
        <w:commentReference w:id="1470"/>
      </w:r>
      <w:r w:rsidR="005D692E">
        <w:rPr>
          <w:szCs w:val="26"/>
        </w:rPr>
        <w:t>, la cabeza de la página y el cuerpo.</w:t>
      </w:r>
    </w:p>
    <w:p w14:paraId="5C15DEEA" w14:textId="77777777" w:rsidR="007F4301" w:rsidRDefault="005D692E" w:rsidP="007D13FE">
      <w:pPr>
        <w:spacing w:line="276" w:lineRule="auto"/>
        <w:rPr>
          <w:ins w:id="1474" w:author="Ignacio Ribera Diaz" w:date="2018-09-14T03:57:00Z"/>
          <w:szCs w:val="26"/>
        </w:rPr>
      </w:pPr>
      <w:r>
        <w:rPr>
          <w:szCs w:val="26"/>
        </w:rPr>
        <w:t>La cabeza se define con la etiqueta &lt;head&gt;</w:t>
      </w:r>
      <w:r w:rsidR="00D7431E">
        <w:rPr>
          <w:szCs w:val="26"/>
        </w:rPr>
        <w:t xml:space="preserve">, y dentro de ella se definen: </w:t>
      </w:r>
    </w:p>
    <w:p w14:paraId="4D263780" w14:textId="4BFAC7E0" w:rsidR="007F4301" w:rsidRPr="007F4301" w:rsidRDefault="007F4301">
      <w:pPr>
        <w:pStyle w:val="Prrafodelista"/>
        <w:numPr>
          <w:ilvl w:val="0"/>
          <w:numId w:val="7"/>
        </w:numPr>
        <w:spacing w:line="276" w:lineRule="auto"/>
        <w:rPr>
          <w:ins w:id="1475" w:author="Ignacio Ribera Diaz" w:date="2018-09-14T03:57:00Z"/>
          <w:szCs w:val="26"/>
          <w:rPrChange w:id="1476" w:author="Ignacio Ribera Diaz" w:date="2018-09-14T03:57:00Z">
            <w:rPr>
              <w:ins w:id="1477" w:author="Ignacio Ribera Diaz" w:date="2018-09-14T03:57:00Z"/>
            </w:rPr>
          </w:rPrChange>
        </w:rPr>
        <w:pPrChange w:id="1478" w:author="Ignacio Ribera Diaz" w:date="2018-09-14T03:57:00Z">
          <w:pPr>
            <w:spacing w:line="276" w:lineRule="auto"/>
          </w:pPr>
        </w:pPrChange>
      </w:pPr>
      <w:ins w:id="1479" w:author="Ignacio Ribera Diaz" w:date="2018-09-14T03:57:00Z">
        <w:r>
          <w:rPr>
            <w:szCs w:val="26"/>
          </w:rPr>
          <w:t>Links.</w:t>
        </w:r>
      </w:ins>
      <w:ins w:id="1480" w:author="Ignacio Ribera Diaz" w:date="2018-09-14T03:58:00Z">
        <w:r>
          <w:rPr>
            <w:szCs w:val="26"/>
          </w:rPr>
          <w:t xml:space="preserve"> Estos </w:t>
        </w:r>
        <w:proofErr w:type="gramStart"/>
        <w:r>
          <w:rPr>
            <w:szCs w:val="26"/>
          </w:rPr>
          <w:t>links</w:t>
        </w:r>
        <w:proofErr w:type="gramEnd"/>
        <w:r>
          <w:rPr>
            <w:szCs w:val="26"/>
          </w:rPr>
          <w:t xml:space="preserve"> son utilizados para referencias los archivos </w:t>
        </w:r>
        <w:proofErr w:type="spellStart"/>
        <w:r>
          <w:rPr>
            <w:szCs w:val="26"/>
          </w:rPr>
          <w:t>css</w:t>
        </w:r>
        <w:proofErr w:type="spellEnd"/>
        <w:r>
          <w:rPr>
            <w:szCs w:val="26"/>
          </w:rPr>
          <w:t xml:space="preserve"> y fuentes a utilizar. Se u</w:t>
        </w:r>
      </w:ins>
      <w:del w:id="1481" w:author="Ignacio Ribera Diaz" w:date="2018-09-14T03:58:00Z">
        <w:r w:rsidR="00D7431E" w:rsidRPr="007F4301" w:rsidDel="007F4301">
          <w:rPr>
            <w:szCs w:val="26"/>
            <w:rPrChange w:id="1482" w:author="Ignacio Ribera Diaz" w:date="2018-09-14T03:57:00Z">
              <w:rPr/>
            </w:rPrChange>
          </w:rPr>
          <w:delText xml:space="preserve">links, con referencias a css y fuentes </w:delText>
        </w:r>
      </w:del>
      <w:ins w:id="1483" w:author="Ignacio Ribera Diaz" w:date="2018-09-14T03:57:00Z">
        <w:r>
          <w:rPr>
            <w:szCs w:val="26"/>
          </w:rPr>
          <w:t>tiliza</w:t>
        </w:r>
      </w:ins>
      <w:ins w:id="1484" w:author="Ignacio Ribera Diaz" w:date="2018-09-14T03:58:00Z">
        <w:r>
          <w:rPr>
            <w:szCs w:val="26"/>
          </w:rPr>
          <w:t xml:space="preserve"> la etiqueta </w:t>
        </w:r>
      </w:ins>
      <w:del w:id="1485" w:author="Ignacio Ribera Diaz" w:date="2018-09-14T03:57:00Z">
        <w:r w:rsidR="00D7431E" w:rsidRPr="007F4301" w:rsidDel="007F4301">
          <w:rPr>
            <w:szCs w:val="26"/>
            <w:rPrChange w:id="1486" w:author="Ignacio Ribera Diaz" w:date="2018-09-14T03:57:00Z">
              <w:rPr/>
            </w:rPrChange>
          </w:rPr>
          <w:delText>(</w:delText>
        </w:r>
      </w:del>
      <w:r w:rsidR="00D7431E" w:rsidRPr="007F4301">
        <w:rPr>
          <w:szCs w:val="26"/>
          <w:rPrChange w:id="1487" w:author="Ignacio Ribera Diaz" w:date="2018-09-14T03:57:00Z">
            <w:rPr/>
          </w:rPrChange>
        </w:rPr>
        <w:t>&lt;</w:t>
      </w:r>
      <w:proofErr w:type="gramStart"/>
      <w:r w:rsidR="00D7431E" w:rsidRPr="007F4301">
        <w:rPr>
          <w:szCs w:val="26"/>
          <w:rPrChange w:id="1488" w:author="Ignacio Ribera Diaz" w:date="2018-09-14T03:57:00Z">
            <w:rPr/>
          </w:rPrChange>
        </w:rPr>
        <w:t>link</w:t>
      </w:r>
      <w:proofErr w:type="gramEnd"/>
      <w:r w:rsidR="00D7431E" w:rsidRPr="007F4301">
        <w:rPr>
          <w:szCs w:val="26"/>
          <w:rPrChange w:id="1489" w:author="Ignacio Ribera Diaz" w:date="2018-09-14T03:57:00Z">
            <w:rPr/>
          </w:rPrChange>
        </w:rPr>
        <w:t>&gt;</w:t>
      </w:r>
      <w:ins w:id="1490" w:author="Ignacio Ribera Diaz" w:date="2018-09-14T03:57:00Z">
        <w:r>
          <w:rPr>
            <w:szCs w:val="26"/>
          </w:rPr>
          <w:t>.</w:t>
        </w:r>
      </w:ins>
      <w:del w:id="1491" w:author="Ignacio Ribera Diaz" w:date="2018-09-14T03:57:00Z">
        <w:r w:rsidR="00D7431E" w:rsidRPr="007F4301" w:rsidDel="007F4301">
          <w:rPr>
            <w:szCs w:val="26"/>
            <w:rPrChange w:id="1492" w:author="Ignacio Ribera Diaz" w:date="2018-09-14T03:57:00Z">
              <w:rPr/>
            </w:rPrChange>
          </w:rPr>
          <w:delText xml:space="preserve">); </w:delText>
        </w:r>
      </w:del>
    </w:p>
    <w:p w14:paraId="1E609A52" w14:textId="1C0D9196" w:rsidR="007F4301" w:rsidRPr="007F4301" w:rsidRDefault="007F4301">
      <w:pPr>
        <w:pStyle w:val="Prrafodelista"/>
        <w:numPr>
          <w:ilvl w:val="0"/>
          <w:numId w:val="7"/>
        </w:numPr>
        <w:spacing w:line="276" w:lineRule="auto"/>
        <w:rPr>
          <w:ins w:id="1493" w:author="Ignacio Ribera Diaz" w:date="2018-09-14T03:57:00Z"/>
          <w:szCs w:val="26"/>
          <w:rPrChange w:id="1494" w:author="Ignacio Ribera Diaz" w:date="2018-09-14T03:57:00Z">
            <w:rPr>
              <w:ins w:id="1495" w:author="Ignacio Ribera Diaz" w:date="2018-09-14T03:57:00Z"/>
            </w:rPr>
          </w:rPrChange>
        </w:rPr>
        <w:pPrChange w:id="1496" w:author="Ignacio Ribera Diaz" w:date="2018-09-14T03:57:00Z">
          <w:pPr>
            <w:spacing w:line="276" w:lineRule="auto"/>
          </w:pPr>
        </w:pPrChange>
      </w:pPr>
      <w:ins w:id="1497" w:author="Ignacio Ribera Diaz" w:date="2018-09-14T03:59:00Z">
        <w:r>
          <w:rPr>
            <w:szCs w:val="26"/>
          </w:rPr>
          <w:t xml:space="preserve">Título. El título que tiene el documento HTML debe ser escrito dentro de la etiqueta </w:t>
        </w:r>
      </w:ins>
      <w:del w:id="1498" w:author="Ignacio Ribera Diaz" w:date="2018-09-14T03:59:00Z">
        <w:r w:rsidR="00D7431E" w:rsidRPr="007F4301" w:rsidDel="007F4301">
          <w:rPr>
            <w:szCs w:val="26"/>
            <w:rPrChange w:id="1499" w:author="Ignacio Ribera Diaz" w:date="2018-09-14T03:57:00Z">
              <w:rPr/>
            </w:rPrChange>
          </w:rPr>
          <w:delText xml:space="preserve">el titulo de la página </w:delText>
        </w:r>
      </w:del>
      <w:del w:id="1500" w:author="Ignacio Ribera Diaz" w:date="2018-09-14T03:58:00Z">
        <w:r w:rsidR="00D7431E" w:rsidRPr="007F4301" w:rsidDel="007F4301">
          <w:rPr>
            <w:szCs w:val="26"/>
            <w:rPrChange w:id="1501" w:author="Ignacio Ribera Diaz" w:date="2018-09-14T03:57:00Z">
              <w:rPr/>
            </w:rPrChange>
          </w:rPr>
          <w:delText>(</w:delText>
        </w:r>
      </w:del>
      <w:r w:rsidR="00D7431E" w:rsidRPr="007F4301">
        <w:rPr>
          <w:szCs w:val="26"/>
          <w:rPrChange w:id="1502" w:author="Ignacio Ribera Diaz" w:date="2018-09-14T03:57:00Z">
            <w:rPr/>
          </w:rPrChange>
        </w:rPr>
        <w:t>&lt;</w:t>
      </w:r>
      <w:proofErr w:type="spellStart"/>
      <w:r w:rsidR="00D7431E" w:rsidRPr="007F4301">
        <w:rPr>
          <w:szCs w:val="26"/>
          <w:rPrChange w:id="1503" w:author="Ignacio Ribera Diaz" w:date="2018-09-14T03:57:00Z">
            <w:rPr/>
          </w:rPrChange>
        </w:rPr>
        <w:t>title</w:t>
      </w:r>
      <w:proofErr w:type="spellEnd"/>
      <w:r w:rsidR="00D7431E" w:rsidRPr="007F4301">
        <w:rPr>
          <w:szCs w:val="26"/>
          <w:rPrChange w:id="1504" w:author="Ignacio Ribera Diaz" w:date="2018-09-14T03:57:00Z">
            <w:rPr/>
          </w:rPrChange>
        </w:rPr>
        <w:t>&gt;</w:t>
      </w:r>
      <w:ins w:id="1505" w:author="Ignacio Ribera Diaz" w:date="2018-09-14T03:58:00Z">
        <w:r>
          <w:rPr>
            <w:szCs w:val="26"/>
          </w:rPr>
          <w:t>.</w:t>
        </w:r>
      </w:ins>
      <w:del w:id="1506" w:author="Ignacio Ribera Diaz" w:date="2018-09-14T03:58:00Z">
        <w:r w:rsidR="00D7431E" w:rsidRPr="007F4301" w:rsidDel="007F4301">
          <w:rPr>
            <w:szCs w:val="26"/>
            <w:rPrChange w:id="1507" w:author="Ignacio Ribera Diaz" w:date="2018-09-14T03:57:00Z">
              <w:rPr/>
            </w:rPrChange>
          </w:rPr>
          <w:delText>)</w:delText>
        </w:r>
      </w:del>
    </w:p>
    <w:p w14:paraId="56F8844D" w14:textId="5925EC7B" w:rsidR="005D692E" w:rsidRPr="007F4301" w:rsidRDefault="007F4301">
      <w:pPr>
        <w:pStyle w:val="Prrafodelista"/>
        <w:numPr>
          <w:ilvl w:val="0"/>
          <w:numId w:val="7"/>
        </w:numPr>
        <w:spacing w:line="276" w:lineRule="auto"/>
        <w:rPr>
          <w:szCs w:val="26"/>
          <w:rPrChange w:id="1508" w:author="Ignacio Ribera Diaz" w:date="2018-09-14T03:57:00Z">
            <w:rPr/>
          </w:rPrChange>
        </w:rPr>
        <w:pPrChange w:id="1509" w:author="Ignacio Ribera Diaz" w:date="2018-09-14T03:57:00Z">
          <w:pPr>
            <w:spacing w:line="276" w:lineRule="auto"/>
          </w:pPr>
        </w:pPrChange>
      </w:pPr>
      <w:ins w:id="1510" w:author="Ignacio Ribera Diaz" w:date="2018-09-14T03:59:00Z">
        <w:r>
          <w:rPr>
            <w:szCs w:val="26"/>
          </w:rPr>
          <w:t xml:space="preserve">Etiquetas de metadatos. Las </w:t>
        </w:r>
      </w:ins>
      <w:del w:id="1511" w:author="Ignacio Ribera Diaz" w:date="2018-09-14T03:57:00Z">
        <w:r w:rsidR="00D7431E" w:rsidRPr="007F4301" w:rsidDel="007F4301">
          <w:rPr>
            <w:szCs w:val="26"/>
            <w:rPrChange w:id="1512" w:author="Ignacio Ribera Diaz" w:date="2018-09-14T03:57:00Z">
              <w:rPr/>
            </w:rPrChange>
          </w:rPr>
          <w:delText xml:space="preserve">; y </w:delText>
        </w:r>
      </w:del>
      <w:r w:rsidR="00D7431E" w:rsidRPr="007F4301">
        <w:rPr>
          <w:szCs w:val="26"/>
          <w:rPrChange w:id="1513" w:author="Ignacio Ribera Diaz" w:date="2018-09-14T03:57:00Z">
            <w:rPr/>
          </w:rPrChange>
        </w:rPr>
        <w:t>etique</w:t>
      </w:r>
      <w:r w:rsidR="00092C4E" w:rsidRPr="007F4301">
        <w:rPr>
          <w:szCs w:val="26"/>
          <w:rPrChange w:id="1514" w:author="Ignacio Ribera Diaz" w:date="2018-09-14T03:57:00Z">
            <w:rPr/>
          </w:rPrChange>
        </w:rPr>
        <w:t>tas con metadatos</w:t>
      </w:r>
      <w:ins w:id="1515" w:author="Ignacio Ribera Diaz" w:date="2018-09-14T03:59:00Z">
        <w:r>
          <w:rPr>
            <w:szCs w:val="26"/>
          </w:rPr>
          <w:t xml:space="preserve"> son aquellas</w:t>
        </w:r>
      </w:ins>
      <w:r w:rsidR="00092C4E" w:rsidRPr="007F4301">
        <w:rPr>
          <w:szCs w:val="26"/>
          <w:rPrChange w:id="1516" w:author="Ignacio Ribera Diaz" w:date="2018-09-14T03:57:00Z">
            <w:rPr/>
          </w:rPrChange>
        </w:rPr>
        <w:t xml:space="preserve"> en las que se pueden incluir descripciones, </w:t>
      </w:r>
      <w:r w:rsidR="0059698E" w:rsidRPr="007F4301">
        <w:rPr>
          <w:szCs w:val="26"/>
          <w:rPrChange w:id="1517" w:author="Ignacio Ribera Diaz" w:date="2018-09-14T03:57:00Z">
            <w:rPr/>
          </w:rPrChange>
        </w:rPr>
        <w:t xml:space="preserve">el formato de </w:t>
      </w:r>
      <w:ins w:id="1518" w:author="Ignacio Ribera Diaz" w:date="2018-09-14T04:00:00Z">
        <w:r>
          <w:rPr>
            <w:szCs w:val="26"/>
          </w:rPr>
          <w:t>caracteres</w:t>
        </w:r>
      </w:ins>
      <w:del w:id="1519" w:author="Ignacio Ribera Diaz" w:date="2018-09-14T04:00:00Z">
        <w:r w:rsidR="0059698E" w:rsidRPr="007F4301" w:rsidDel="007F4301">
          <w:rPr>
            <w:szCs w:val="26"/>
            <w:rPrChange w:id="1520" w:author="Ignacio Ribera Diaz" w:date="2018-09-14T03:57:00Z">
              <w:rPr/>
            </w:rPrChange>
          </w:rPr>
          <w:delText>carácter</w:delText>
        </w:r>
      </w:del>
      <w:r w:rsidR="0059698E" w:rsidRPr="007F4301">
        <w:rPr>
          <w:szCs w:val="26"/>
          <w:rPrChange w:id="1521" w:author="Ignacio Ribera Diaz" w:date="2018-09-14T03:57:00Z">
            <w:rPr/>
          </w:rPrChange>
        </w:rPr>
        <w:t xml:space="preserve"> utilizado, el autor y este tipo de información.</w:t>
      </w:r>
    </w:p>
    <w:p w14:paraId="272202E5" w14:textId="3381AF25" w:rsidR="00CE1A05" w:rsidRDefault="0059698E" w:rsidP="007D13FE">
      <w:pPr>
        <w:spacing w:line="276" w:lineRule="auto"/>
        <w:rPr>
          <w:szCs w:val="26"/>
        </w:rPr>
      </w:pPr>
      <w:r>
        <w:rPr>
          <w:szCs w:val="26"/>
        </w:rPr>
        <w:lastRenderedPageBreak/>
        <w:t>También se debe definir el cuerpo con la etiqueta &lt;</w:t>
      </w:r>
      <w:proofErr w:type="spellStart"/>
      <w:r>
        <w:rPr>
          <w:szCs w:val="26"/>
        </w:rPr>
        <w:t>body</w:t>
      </w:r>
      <w:proofErr w:type="spellEnd"/>
      <w:r>
        <w:rPr>
          <w:szCs w:val="26"/>
        </w:rPr>
        <w:t xml:space="preserve">&gt;, y es dentro de esta donde van a definirse los componentes para la página web, tanto visuales (contenedores, títulos, párrafos, </w:t>
      </w:r>
      <w:proofErr w:type="spellStart"/>
      <w:r>
        <w:rPr>
          <w:szCs w:val="26"/>
        </w:rPr>
        <w:t>etc</w:t>
      </w:r>
      <w:proofErr w:type="spellEnd"/>
      <w:r>
        <w:rPr>
          <w:szCs w:val="26"/>
        </w:rPr>
        <w:t xml:space="preserve">) como </w:t>
      </w:r>
      <w:r w:rsidR="00CE1A05">
        <w:rPr>
          <w:szCs w:val="26"/>
        </w:rPr>
        <w:t>no visuales (scripts).</w:t>
      </w:r>
    </w:p>
    <w:p w14:paraId="3E0AB8B1" w14:textId="77777777" w:rsidR="005B4183" w:rsidRDefault="005B4183" w:rsidP="007D13FE">
      <w:pPr>
        <w:keepNext/>
        <w:spacing w:line="276" w:lineRule="auto"/>
      </w:pPr>
      <w:r>
        <w:rPr>
          <w:noProof/>
          <w:lang w:eastAsia="es-ES"/>
        </w:rPr>
        <w:drawing>
          <wp:inline distT="0" distB="0" distL="0" distR="0" wp14:anchorId="1A6F6C19" wp14:editId="3F92B65A">
            <wp:extent cx="439102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1025" cy="2571750"/>
                    </a:xfrm>
                    <a:prstGeom prst="rect">
                      <a:avLst/>
                    </a:prstGeom>
                  </pic:spPr>
                </pic:pic>
              </a:graphicData>
            </a:graphic>
          </wp:inline>
        </w:drawing>
      </w:r>
    </w:p>
    <w:p w14:paraId="1128DAC3" w14:textId="0237A9A9" w:rsidR="005B4183" w:rsidRPr="005D692E" w:rsidRDefault="005B4183" w:rsidP="007D13FE">
      <w:pPr>
        <w:pStyle w:val="Descripcin"/>
        <w:spacing w:line="276" w:lineRule="auto"/>
        <w:rPr>
          <w:sz w:val="26"/>
          <w:szCs w:val="26"/>
        </w:rPr>
      </w:pPr>
      <w:bookmarkStart w:id="1522" w:name="_Toc524565875"/>
      <w:r>
        <w:t xml:space="preserve">Figura </w:t>
      </w:r>
      <w:r w:rsidR="00CE6A20">
        <w:rPr>
          <w:noProof/>
        </w:rPr>
        <w:fldChar w:fldCharType="begin"/>
      </w:r>
      <w:r w:rsidR="00CE6A20">
        <w:rPr>
          <w:noProof/>
        </w:rPr>
        <w:instrText xml:space="preserve"> SEQ Figura \* ARABIC </w:instrText>
      </w:r>
      <w:r w:rsidR="00CE6A20">
        <w:rPr>
          <w:noProof/>
        </w:rPr>
        <w:fldChar w:fldCharType="separate"/>
      </w:r>
      <w:ins w:id="1523" w:author="Ignacio Ribera Diaz" w:date="2018-09-16T02:57:00Z">
        <w:r w:rsidR="000D71BC">
          <w:rPr>
            <w:noProof/>
          </w:rPr>
          <w:t>4</w:t>
        </w:r>
      </w:ins>
      <w:del w:id="1524" w:author="Ignacio Ribera Diaz" w:date="2018-09-14T06:22:00Z">
        <w:r w:rsidR="00A85997" w:rsidDel="0035607C">
          <w:rPr>
            <w:noProof/>
          </w:rPr>
          <w:delText>2</w:delText>
        </w:r>
      </w:del>
      <w:r w:rsidR="00CE6A20">
        <w:rPr>
          <w:noProof/>
        </w:rPr>
        <w:fldChar w:fldCharType="end"/>
      </w:r>
      <w:r>
        <w:t xml:space="preserve"> Ejemplo de una estructura </w:t>
      </w:r>
      <w:commentRangeStart w:id="1525"/>
      <w:r>
        <w:t>HTML</w:t>
      </w:r>
      <w:commentRangeEnd w:id="1525"/>
      <w:r w:rsidR="00676417">
        <w:rPr>
          <w:rStyle w:val="Refdecomentario"/>
          <w:i w:val="0"/>
          <w:iCs w:val="0"/>
          <w:color w:val="auto"/>
        </w:rPr>
        <w:commentReference w:id="1525"/>
      </w:r>
      <w:ins w:id="1526" w:author="Ignacio Ribera Diaz" w:date="2018-09-12T02:49:00Z">
        <w:r w:rsidR="00641690">
          <w:t>. Fuente: propia.</w:t>
        </w:r>
      </w:ins>
      <w:bookmarkEnd w:id="1522"/>
    </w:p>
    <w:p w14:paraId="0F911763" w14:textId="5F0713AC" w:rsidR="007D13FE" w:rsidDel="00641690" w:rsidRDefault="007D13FE" w:rsidP="00641690">
      <w:pPr>
        <w:pStyle w:val="Ttulo2"/>
        <w:rPr>
          <w:del w:id="1527" w:author="Ignacio Ribera Diaz" w:date="2018-09-12T02:48:00Z"/>
        </w:rPr>
      </w:pPr>
      <w:del w:id="1528" w:author="Ignacio Ribera Diaz" w:date="2018-09-12T02:48:00Z">
        <w:r w:rsidDel="00641690">
          <w:br w:type="page"/>
        </w:r>
      </w:del>
    </w:p>
    <w:p w14:paraId="2D8A8F0B" w14:textId="77777777" w:rsidR="00641690" w:rsidRPr="00641690" w:rsidRDefault="00641690">
      <w:pPr>
        <w:rPr>
          <w:ins w:id="1529" w:author="Ignacio Ribera Diaz" w:date="2018-09-12T02:48:00Z"/>
        </w:rPr>
        <w:pPrChange w:id="1530" w:author="Ignacio Ribera Diaz" w:date="2018-09-12T02:48:00Z">
          <w:pPr>
            <w:spacing w:line="276" w:lineRule="auto"/>
          </w:pPr>
        </w:pPrChange>
      </w:pPr>
    </w:p>
    <w:p w14:paraId="0A98C40E" w14:textId="3AC6B4FF" w:rsidR="006801C3" w:rsidRPr="00F44EBC" w:rsidRDefault="006801C3">
      <w:pPr>
        <w:pStyle w:val="Ttulo2"/>
        <w:pPrChange w:id="1531" w:author="Ignacio Ribera Diaz" w:date="2018-09-12T02:48:00Z">
          <w:pPr>
            <w:pStyle w:val="Ttulo2"/>
            <w:spacing w:line="276" w:lineRule="auto"/>
          </w:pPr>
        </w:pPrChange>
      </w:pPr>
      <w:bookmarkStart w:id="1532" w:name="_Toc524664795"/>
      <w:r w:rsidRPr="00F44EBC">
        <w:t xml:space="preserve">2.2 </w:t>
      </w:r>
      <w:r w:rsidR="00BF7EF7" w:rsidRPr="00F44EBC">
        <w:t>CSS</w:t>
      </w:r>
      <w:bookmarkEnd w:id="1532"/>
    </w:p>
    <w:p w14:paraId="7A564EFD" w14:textId="5C213339" w:rsidR="005B4183" w:rsidRPr="00F44EBC" w:rsidRDefault="005B4183" w:rsidP="007D13FE">
      <w:pPr>
        <w:spacing w:line="276" w:lineRule="auto"/>
      </w:pPr>
    </w:p>
    <w:p w14:paraId="00B70088" w14:textId="7CBF6F6B" w:rsidR="005B4183" w:rsidRDefault="005412AF" w:rsidP="007D13FE">
      <w:pPr>
        <w:spacing w:line="276" w:lineRule="auto"/>
        <w:rPr>
          <w:szCs w:val="26"/>
        </w:rPr>
      </w:pPr>
      <w:r w:rsidRPr="00EB7F52">
        <w:rPr>
          <w:szCs w:val="26"/>
        </w:rPr>
        <w:t>Las siglas CSS significan “</w:t>
      </w:r>
      <w:proofErr w:type="spellStart"/>
      <w:r w:rsidRPr="00EB7F52">
        <w:rPr>
          <w:szCs w:val="26"/>
        </w:rPr>
        <w:t>Cascading</w:t>
      </w:r>
      <w:proofErr w:type="spellEnd"/>
      <w:r w:rsidRPr="00EB7F52">
        <w:rPr>
          <w:szCs w:val="26"/>
        </w:rPr>
        <w:t xml:space="preserve"> Style </w:t>
      </w:r>
      <w:commentRangeStart w:id="1533"/>
      <w:proofErr w:type="spellStart"/>
      <w:r w:rsidRPr="00EB7F52">
        <w:rPr>
          <w:szCs w:val="26"/>
        </w:rPr>
        <w:t>Sheets</w:t>
      </w:r>
      <w:commentRangeEnd w:id="1533"/>
      <w:proofErr w:type="spellEnd"/>
      <w:r w:rsidR="00D82351">
        <w:rPr>
          <w:rStyle w:val="Refdecomentario"/>
        </w:rPr>
        <w:commentReference w:id="1533"/>
      </w:r>
      <w:r w:rsidRPr="00EB7F52">
        <w:rPr>
          <w:szCs w:val="26"/>
        </w:rPr>
        <w:t>”</w:t>
      </w:r>
      <w:r w:rsidR="00EB7F52" w:rsidRPr="00EB7F52">
        <w:rPr>
          <w:szCs w:val="26"/>
        </w:rPr>
        <w:t xml:space="preserve"> </w:t>
      </w:r>
      <w:ins w:id="1534" w:author="Ignacio Ribera Diaz" w:date="2018-09-14T04:01:00Z">
        <w:r w:rsidR="00A0575F">
          <w:rPr>
            <w:szCs w:val="26"/>
          </w:rPr>
          <w:t>(</w:t>
        </w:r>
      </w:ins>
      <w:ins w:id="1535" w:author="Ignacio Ribera Diaz" w:date="2018-09-14T04:45:00Z">
        <w:r w:rsidR="00CF46A7">
          <w:rPr>
            <w:szCs w:val="26"/>
          </w:rPr>
          <w:t xml:space="preserve">W3C, CSS. </w:t>
        </w:r>
      </w:ins>
      <w:ins w:id="1536" w:author="Ignacio Ribera Diaz" w:date="2018-09-14T04:01:00Z">
        <w:r w:rsidR="00A0575F" w:rsidRPr="00A0575F">
          <w:rPr>
            <w:szCs w:val="26"/>
          </w:rPr>
          <w:t>https://www.w3.org/Style/CSS/</w:t>
        </w:r>
        <w:r w:rsidR="00A0575F">
          <w:rPr>
            <w:szCs w:val="26"/>
          </w:rPr>
          <w:t xml:space="preserve">) </w:t>
        </w:r>
      </w:ins>
      <w:r w:rsidR="00EB7F52" w:rsidRPr="00EB7F52">
        <w:rPr>
          <w:szCs w:val="26"/>
        </w:rPr>
        <w:t>y con</w:t>
      </w:r>
      <w:r w:rsidR="00EB7F52">
        <w:rPr>
          <w:szCs w:val="26"/>
        </w:rPr>
        <w:t>siste en un lenguaje de diseño gráfico que permite definir el aspecto de un documento estructurado escrito en un lenguaje de marcado.</w:t>
      </w:r>
      <w:r w:rsidR="008F0B61">
        <w:rPr>
          <w:szCs w:val="26"/>
        </w:rPr>
        <w:t xml:space="preserve"> No solo se puede usar en archivos HTML, sino en cualquier archivo de tipo XML (SVG, XHTML, RSS, </w:t>
      </w:r>
      <w:proofErr w:type="spellStart"/>
      <w:r w:rsidR="008F0B61">
        <w:rPr>
          <w:szCs w:val="26"/>
        </w:rPr>
        <w:t>etc</w:t>
      </w:r>
      <w:proofErr w:type="spellEnd"/>
      <w:r w:rsidR="008F0B61">
        <w:rPr>
          <w:szCs w:val="26"/>
        </w:rPr>
        <w:t xml:space="preserve">). </w:t>
      </w:r>
    </w:p>
    <w:p w14:paraId="748C3623" w14:textId="4D9FFE90" w:rsidR="008F0B61" w:rsidRDefault="008F0B61" w:rsidP="007D13FE">
      <w:pPr>
        <w:spacing w:line="276" w:lineRule="auto"/>
        <w:rPr>
          <w:szCs w:val="26"/>
        </w:rPr>
      </w:pPr>
      <w:r>
        <w:rPr>
          <w:szCs w:val="26"/>
        </w:rPr>
        <w:t xml:space="preserve">CSS está pensado para separar el contenido del documento de su estética. </w:t>
      </w:r>
      <w:r w:rsidR="00BF7EF7">
        <w:rPr>
          <w:szCs w:val="26"/>
        </w:rPr>
        <w:t xml:space="preserve">Esta separación permite modularizar el estilo, facilitando así las modificaciones estéticas de la web y también compartir ese estilo entre diferentes archivos HTML. Pero no solo podemos aplicar el mismo estilo a diferentes </w:t>
      </w:r>
      <w:proofErr w:type="gramStart"/>
      <w:r w:rsidR="00BF7EF7">
        <w:rPr>
          <w:szCs w:val="26"/>
        </w:rPr>
        <w:t>HTML</w:t>
      </w:r>
      <w:proofErr w:type="gramEnd"/>
      <w:r w:rsidR="00BF7EF7">
        <w:rPr>
          <w:szCs w:val="26"/>
        </w:rPr>
        <w:t xml:space="preserve"> sino que esto permite aplicarle diferentes estilos a una misma web cambiando únicamente la referencia de esta hoja de estilos</w:t>
      </w:r>
      <w:r w:rsidR="00E751DB">
        <w:rPr>
          <w:szCs w:val="26"/>
        </w:rPr>
        <w:t xml:space="preserve"> (para ver todas las propiedades que puede tener un CSS, visitar Apéndice 1).</w:t>
      </w:r>
    </w:p>
    <w:p w14:paraId="2792E457" w14:textId="0DFA0826" w:rsidR="00BF7EF7" w:rsidRDefault="00BF7EF7" w:rsidP="007D13FE">
      <w:pPr>
        <w:spacing w:line="276" w:lineRule="auto"/>
        <w:rPr>
          <w:szCs w:val="26"/>
        </w:rPr>
      </w:pPr>
      <w:r>
        <w:rPr>
          <w:szCs w:val="26"/>
        </w:rPr>
        <w:t>Esta especificación implementa un sistema con prioridades de aplicación para los casos en los que se esté aplicando una misma regla a un elemento concreto.</w:t>
      </w:r>
    </w:p>
    <w:p w14:paraId="4C1762EF" w14:textId="24DCA298" w:rsidR="00BF7EF7" w:rsidRDefault="00642387" w:rsidP="007D13FE">
      <w:pPr>
        <w:spacing w:line="276" w:lineRule="auto"/>
        <w:rPr>
          <w:szCs w:val="26"/>
        </w:rPr>
      </w:pPr>
      <w:r>
        <w:rPr>
          <w:szCs w:val="26"/>
        </w:rPr>
        <w:t>Los estilos se pueden aplicar a todos los elementos de un tipo, como podrían ser todos los contenedores (&lt;</w:t>
      </w:r>
      <w:proofErr w:type="spellStart"/>
      <w:r>
        <w:rPr>
          <w:szCs w:val="26"/>
        </w:rPr>
        <w:t>div</w:t>
      </w:r>
      <w:proofErr w:type="spellEnd"/>
      <w:r>
        <w:rPr>
          <w:szCs w:val="26"/>
        </w:rPr>
        <w:t>&gt;), o una o varias etiquetas.</w:t>
      </w:r>
    </w:p>
    <w:p w14:paraId="198D04F6" w14:textId="7E18960F" w:rsidR="00642387" w:rsidRDefault="00642387" w:rsidP="007D13FE">
      <w:pPr>
        <w:spacing w:line="276" w:lineRule="auto"/>
        <w:rPr>
          <w:szCs w:val="26"/>
        </w:rPr>
      </w:pPr>
      <w:r>
        <w:rPr>
          <w:szCs w:val="26"/>
        </w:rPr>
        <w:t xml:space="preserve">Para aplicar un estilo a todos los elementos de un tipo, se debe referenciar el CSS en el documento y definir la clase, escribiendo el identificador de una etiqueta seguido de “.” y el nombre del estilo, así como de su definición. Por ejemplo: </w:t>
      </w:r>
      <w:r>
        <w:rPr>
          <w:i/>
          <w:szCs w:val="26"/>
        </w:rPr>
        <w:t>“</w:t>
      </w:r>
      <w:proofErr w:type="spellStart"/>
      <w:proofErr w:type="gramStart"/>
      <w:r>
        <w:rPr>
          <w:i/>
          <w:szCs w:val="26"/>
        </w:rPr>
        <w:t>div.clase</w:t>
      </w:r>
      <w:proofErr w:type="spellEnd"/>
      <w:proofErr w:type="gramEnd"/>
      <w:r>
        <w:rPr>
          <w:i/>
          <w:szCs w:val="26"/>
        </w:rPr>
        <w:t xml:space="preserve"> { </w:t>
      </w:r>
      <w:proofErr w:type="spellStart"/>
      <w:r>
        <w:rPr>
          <w:i/>
          <w:szCs w:val="26"/>
        </w:rPr>
        <w:t>margin</w:t>
      </w:r>
      <w:proofErr w:type="spellEnd"/>
      <w:r>
        <w:rPr>
          <w:i/>
          <w:szCs w:val="26"/>
        </w:rPr>
        <w:t>-top: 10px; }”</w:t>
      </w:r>
      <w:r>
        <w:rPr>
          <w:szCs w:val="26"/>
        </w:rPr>
        <w:t>.</w:t>
      </w:r>
    </w:p>
    <w:p w14:paraId="1041AE85" w14:textId="64253B25" w:rsidR="00642387" w:rsidRDefault="00642387" w:rsidP="007D13FE">
      <w:pPr>
        <w:spacing w:line="276" w:lineRule="auto"/>
        <w:rPr>
          <w:i/>
          <w:szCs w:val="26"/>
        </w:rPr>
      </w:pPr>
      <w:r>
        <w:rPr>
          <w:szCs w:val="26"/>
        </w:rPr>
        <w:t xml:space="preserve">En el caso de crear un identificador </w:t>
      </w:r>
      <w:r w:rsidR="00972A8E">
        <w:rPr>
          <w:szCs w:val="26"/>
        </w:rPr>
        <w:t xml:space="preserve">único para un solo contenedor, deberemos asignar ese id a la etiqueta. En la definición escribiremos “#” y el nombre del identificador y definición del estilo a continuación. Por ejemplo: </w:t>
      </w:r>
      <w:r w:rsidR="00972A8E">
        <w:rPr>
          <w:i/>
          <w:szCs w:val="26"/>
        </w:rPr>
        <w:t>“&lt;</w:t>
      </w:r>
      <w:proofErr w:type="spellStart"/>
      <w:r w:rsidR="00972A8E">
        <w:rPr>
          <w:i/>
          <w:szCs w:val="26"/>
        </w:rPr>
        <w:t>div</w:t>
      </w:r>
      <w:proofErr w:type="spellEnd"/>
      <w:r w:rsidR="00972A8E">
        <w:rPr>
          <w:i/>
          <w:szCs w:val="26"/>
        </w:rPr>
        <w:t xml:space="preserve"> id</w:t>
      </w:r>
      <w:proofErr w:type="gramStart"/>
      <w:r w:rsidR="00972A8E">
        <w:rPr>
          <w:i/>
          <w:szCs w:val="26"/>
        </w:rPr>
        <w:t>=”identificador</w:t>
      </w:r>
      <w:proofErr w:type="gramEnd"/>
      <w:r w:rsidR="00972A8E">
        <w:rPr>
          <w:i/>
          <w:szCs w:val="26"/>
        </w:rPr>
        <w:t>”&gt;” en el HTML y “#identificador {</w:t>
      </w:r>
      <w:proofErr w:type="spellStart"/>
      <w:r w:rsidR="00972A8E">
        <w:rPr>
          <w:i/>
          <w:szCs w:val="26"/>
        </w:rPr>
        <w:t>margin</w:t>
      </w:r>
      <w:proofErr w:type="spellEnd"/>
      <w:r w:rsidR="00972A8E">
        <w:rPr>
          <w:i/>
          <w:szCs w:val="26"/>
        </w:rPr>
        <w:t>-top: 10px; }” en el CSS.</w:t>
      </w:r>
    </w:p>
    <w:p w14:paraId="5B476094" w14:textId="24691D8A" w:rsidR="00972A8E" w:rsidRDefault="00972A8E" w:rsidP="007D13FE">
      <w:pPr>
        <w:spacing w:line="276" w:lineRule="auto"/>
        <w:rPr>
          <w:i/>
          <w:szCs w:val="26"/>
        </w:rPr>
      </w:pPr>
      <w:r>
        <w:rPr>
          <w:szCs w:val="26"/>
        </w:rPr>
        <w:lastRenderedPageBreak/>
        <w:t xml:space="preserve">Para aplicar ese estilo a varias etiquetas y no solo a una, se utilizan las </w:t>
      </w:r>
      <w:commentRangeStart w:id="1537"/>
      <w:r>
        <w:rPr>
          <w:szCs w:val="26"/>
        </w:rPr>
        <w:t>clases</w:t>
      </w:r>
      <w:commentRangeEnd w:id="1537"/>
      <w:r w:rsidR="00290468">
        <w:rPr>
          <w:rStyle w:val="Refdecomentario"/>
        </w:rPr>
        <w:commentReference w:id="1537"/>
      </w:r>
      <w:ins w:id="1538" w:author="Ignacio Ribera Diaz" w:date="2018-09-12T02:50:00Z">
        <w:r w:rsidR="00641690">
          <w:rPr>
            <w:szCs w:val="26"/>
          </w:rPr>
          <w:t>. L</w:t>
        </w:r>
      </w:ins>
      <w:del w:id="1539" w:author="Ignacio Ribera Diaz" w:date="2018-09-12T02:50:00Z">
        <w:r w:rsidDel="00641690">
          <w:rPr>
            <w:szCs w:val="26"/>
          </w:rPr>
          <w:delText>, l</w:delText>
        </w:r>
      </w:del>
      <w:r>
        <w:rPr>
          <w:szCs w:val="26"/>
        </w:rPr>
        <w:t xml:space="preserve">a definición de una clase sería igual que para un identificador, pero cambiando la almohadilla por un punto. Para aplicarlo en la etiqueta correspondiente se escribirá </w:t>
      </w:r>
      <w:proofErr w:type="spellStart"/>
      <w:r>
        <w:rPr>
          <w:szCs w:val="26"/>
        </w:rPr>
        <w:t>class</w:t>
      </w:r>
      <w:proofErr w:type="spellEnd"/>
      <w:proofErr w:type="gramStart"/>
      <w:r>
        <w:rPr>
          <w:szCs w:val="26"/>
        </w:rPr>
        <w:t>=”clase</w:t>
      </w:r>
      <w:proofErr w:type="gramEnd"/>
      <w:r>
        <w:rPr>
          <w:szCs w:val="26"/>
        </w:rPr>
        <w:t>” como atributo de la etiqueta. Por ejemplo: “&lt;</w:t>
      </w:r>
      <w:proofErr w:type="spellStart"/>
      <w:r>
        <w:rPr>
          <w:szCs w:val="26"/>
        </w:rPr>
        <w:t>div</w:t>
      </w:r>
      <w:proofErr w:type="spellEnd"/>
      <w:r>
        <w:rPr>
          <w:szCs w:val="26"/>
        </w:rPr>
        <w:t xml:space="preserve"> </w:t>
      </w:r>
      <w:proofErr w:type="spellStart"/>
      <w:r>
        <w:rPr>
          <w:szCs w:val="26"/>
        </w:rPr>
        <w:t>class</w:t>
      </w:r>
      <w:proofErr w:type="spellEnd"/>
      <w:proofErr w:type="gramStart"/>
      <w:r>
        <w:rPr>
          <w:szCs w:val="26"/>
        </w:rPr>
        <w:t>=”clase</w:t>
      </w:r>
      <w:proofErr w:type="gramEnd"/>
      <w:r>
        <w:rPr>
          <w:szCs w:val="26"/>
        </w:rPr>
        <w:t>”&gt;” en HTML y “</w:t>
      </w:r>
      <w:r>
        <w:rPr>
          <w:i/>
          <w:szCs w:val="26"/>
        </w:rPr>
        <w:t>.clase {</w:t>
      </w:r>
      <w:proofErr w:type="spellStart"/>
      <w:r>
        <w:rPr>
          <w:i/>
          <w:szCs w:val="26"/>
        </w:rPr>
        <w:t>margin</w:t>
      </w:r>
      <w:proofErr w:type="spellEnd"/>
      <w:r>
        <w:rPr>
          <w:i/>
          <w:szCs w:val="26"/>
        </w:rPr>
        <w:t>-top: 10px; }”.</w:t>
      </w:r>
    </w:p>
    <w:p w14:paraId="37B7B47E" w14:textId="77777777" w:rsidR="00EF6D90" w:rsidRDefault="00EF6D90" w:rsidP="007D13FE">
      <w:pPr>
        <w:keepNext/>
        <w:spacing w:line="276" w:lineRule="auto"/>
      </w:pPr>
      <w:r>
        <w:rPr>
          <w:noProof/>
          <w:lang w:eastAsia="es-ES"/>
        </w:rPr>
        <w:drawing>
          <wp:inline distT="0" distB="0" distL="0" distR="0" wp14:anchorId="5BAFF0DD" wp14:editId="07B8340B">
            <wp:extent cx="3943350" cy="10572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3350" cy="1057275"/>
                    </a:xfrm>
                    <a:prstGeom prst="rect">
                      <a:avLst/>
                    </a:prstGeom>
                  </pic:spPr>
                </pic:pic>
              </a:graphicData>
            </a:graphic>
          </wp:inline>
        </w:drawing>
      </w:r>
    </w:p>
    <w:p w14:paraId="6DBA2B93" w14:textId="1B8278A8" w:rsidR="00972A8E" w:rsidRDefault="00EF6D90" w:rsidP="007D13FE">
      <w:pPr>
        <w:pStyle w:val="Descripcin"/>
        <w:spacing w:line="276" w:lineRule="auto"/>
        <w:rPr>
          <w:sz w:val="26"/>
          <w:szCs w:val="26"/>
        </w:rPr>
      </w:pPr>
      <w:bookmarkStart w:id="1540" w:name="_Toc524565876"/>
      <w:r>
        <w:t xml:space="preserve">Figura </w:t>
      </w:r>
      <w:r w:rsidR="00CE6A20">
        <w:rPr>
          <w:noProof/>
        </w:rPr>
        <w:fldChar w:fldCharType="begin"/>
      </w:r>
      <w:r w:rsidR="00CE6A20">
        <w:rPr>
          <w:noProof/>
        </w:rPr>
        <w:instrText xml:space="preserve"> SEQ Figura \* ARABIC </w:instrText>
      </w:r>
      <w:r w:rsidR="00CE6A20">
        <w:rPr>
          <w:noProof/>
        </w:rPr>
        <w:fldChar w:fldCharType="separate"/>
      </w:r>
      <w:ins w:id="1541" w:author="Ignacio Ribera Diaz" w:date="2018-09-16T02:57:00Z">
        <w:r w:rsidR="000D71BC">
          <w:rPr>
            <w:noProof/>
          </w:rPr>
          <w:t>5</w:t>
        </w:r>
      </w:ins>
      <w:del w:id="1542" w:author="Ignacio Ribera Diaz" w:date="2018-09-14T06:22:00Z">
        <w:r w:rsidR="00A85997" w:rsidDel="0035607C">
          <w:rPr>
            <w:noProof/>
          </w:rPr>
          <w:delText>3</w:delText>
        </w:r>
      </w:del>
      <w:r w:rsidR="00CE6A20">
        <w:rPr>
          <w:noProof/>
        </w:rPr>
        <w:fldChar w:fldCharType="end"/>
      </w:r>
      <w:r>
        <w:t xml:space="preserve"> Ejemplo declaraciones CSS</w:t>
      </w:r>
      <w:ins w:id="1543" w:author="Ignacio Ribera Diaz" w:date="2018-09-12T02:50:00Z">
        <w:r w:rsidR="00641690">
          <w:t>. Fuente: propia</w:t>
        </w:r>
      </w:ins>
      <w:bookmarkEnd w:id="1540"/>
    </w:p>
    <w:p w14:paraId="5F61C5ED" w14:textId="628BE210" w:rsidR="00E41C1D" w:rsidRDefault="00BE4A89" w:rsidP="007D13FE">
      <w:pPr>
        <w:spacing w:line="276" w:lineRule="auto"/>
        <w:rPr>
          <w:ins w:id="1544" w:author="Ignacio Ribera Diaz" w:date="2018-09-14T06:14:00Z"/>
          <w:szCs w:val="26"/>
        </w:rPr>
      </w:pPr>
      <w:r>
        <w:rPr>
          <w:szCs w:val="26"/>
        </w:rPr>
        <w:t xml:space="preserve">Por </w:t>
      </w:r>
      <w:r w:rsidR="00E751DB">
        <w:rPr>
          <w:szCs w:val="26"/>
        </w:rPr>
        <w:t>último,</w:t>
      </w:r>
      <w:r>
        <w:rPr>
          <w:szCs w:val="26"/>
        </w:rPr>
        <w:t xml:space="preserve"> tendríamos </w:t>
      </w:r>
      <w:r w:rsidR="00E751DB">
        <w:rPr>
          <w:szCs w:val="26"/>
        </w:rPr>
        <w:t xml:space="preserve">las </w:t>
      </w:r>
      <w:proofErr w:type="spellStart"/>
      <w:r w:rsidR="00E751DB">
        <w:rPr>
          <w:szCs w:val="26"/>
        </w:rPr>
        <w:t>pseudo-clases</w:t>
      </w:r>
      <w:proofErr w:type="spellEnd"/>
      <w:r w:rsidR="00E751DB">
        <w:rPr>
          <w:szCs w:val="26"/>
        </w:rPr>
        <w:t xml:space="preserve">, que </w:t>
      </w:r>
      <w:commentRangeStart w:id="1545"/>
      <w:r w:rsidR="00E751DB">
        <w:rPr>
          <w:szCs w:val="26"/>
        </w:rPr>
        <w:t>aplica</w:t>
      </w:r>
      <w:ins w:id="1546" w:author="Ignacio Ribera Diaz" w:date="2018-09-14T06:12:00Z">
        <w:r w:rsidR="00E41C1D">
          <w:rPr>
            <w:szCs w:val="26"/>
          </w:rPr>
          <w:t>n</w:t>
        </w:r>
      </w:ins>
      <w:del w:id="1547" w:author="Ignacio Ribera Diaz" w:date="2018-09-14T06:12:00Z">
        <w:r w:rsidR="00E751DB" w:rsidDel="00E41C1D">
          <w:rPr>
            <w:szCs w:val="26"/>
          </w:rPr>
          <w:delText>r</w:delText>
        </w:r>
      </w:del>
      <w:commentRangeEnd w:id="1545"/>
      <w:r w:rsidR="00B9214F">
        <w:rPr>
          <w:rStyle w:val="Refdecomentario"/>
        </w:rPr>
        <w:commentReference w:id="1545"/>
      </w:r>
      <w:r w:rsidR="00E751DB">
        <w:rPr>
          <w:szCs w:val="26"/>
        </w:rPr>
        <w:t xml:space="preserve"> formato con información externa</w:t>
      </w:r>
      <w:ins w:id="1548" w:author="Ignacio Ribera Diaz" w:date="2018-09-14T06:12:00Z">
        <w:r w:rsidR="00E41C1D">
          <w:rPr>
            <w:szCs w:val="26"/>
          </w:rPr>
          <w:t xml:space="preserve">. Esta información puede ser, por ejemplo, </w:t>
        </w:r>
      </w:ins>
      <w:del w:id="1549" w:author="Ignacio Ribera Diaz" w:date="2018-09-14T06:12:00Z">
        <w:r w:rsidR="00E751DB" w:rsidDel="00E41C1D">
          <w:rPr>
            <w:szCs w:val="26"/>
          </w:rPr>
          <w:delText>, como puede ser l</w:delText>
        </w:r>
      </w:del>
      <w:ins w:id="1550" w:author="Ignacio Ribera Diaz" w:date="2018-09-14T06:12:00Z">
        <w:r w:rsidR="00E41C1D">
          <w:rPr>
            <w:szCs w:val="26"/>
          </w:rPr>
          <w:t>l</w:t>
        </w:r>
      </w:ins>
      <w:r w:rsidR="00E751DB">
        <w:rPr>
          <w:szCs w:val="26"/>
        </w:rPr>
        <w:t>a posición del ratón sobre un elemento (</w:t>
      </w:r>
      <w:ins w:id="1551" w:author="Ignacio Ribera Diaz" w:date="2018-09-14T06:12:00Z">
        <w:r w:rsidR="00E41C1D">
          <w:rPr>
            <w:szCs w:val="26"/>
          </w:rPr>
          <w:t>definido con</w:t>
        </w:r>
      </w:ins>
      <w:ins w:id="1552" w:author="Ignacio Ribera Diaz" w:date="2018-09-14T06:13:00Z">
        <w:r w:rsidR="00E41C1D">
          <w:rPr>
            <w:szCs w:val="26"/>
          </w:rPr>
          <w:t xml:space="preserve"> la clase “</w:t>
        </w:r>
      </w:ins>
      <w:proofErr w:type="spellStart"/>
      <w:del w:id="1553" w:author="Ignacio Ribera Diaz" w:date="2018-09-14T06:14:00Z">
        <w:r w:rsidR="00E751DB" w:rsidDel="00E41C1D">
          <w:rPr>
            <w:szCs w:val="26"/>
          </w:rPr>
          <w:delText>:</w:delText>
        </w:r>
      </w:del>
      <w:r w:rsidR="00E751DB">
        <w:rPr>
          <w:szCs w:val="26"/>
        </w:rPr>
        <w:t>hover</w:t>
      </w:r>
      <w:proofErr w:type="spellEnd"/>
      <w:ins w:id="1554" w:author="Ignacio Ribera Diaz" w:date="2018-09-14T06:13:00Z">
        <w:r w:rsidR="00E41C1D">
          <w:rPr>
            <w:szCs w:val="26"/>
          </w:rPr>
          <w:t>”)</w:t>
        </w:r>
      </w:ins>
      <w:del w:id="1555" w:author="Ignacio Ribera Diaz" w:date="2018-09-14T06:13:00Z">
        <w:r w:rsidR="00E751DB" w:rsidDel="00E41C1D">
          <w:rPr>
            <w:szCs w:val="26"/>
          </w:rPr>
          <w:delText xml:space="preserve">), </w:delText>
        </w:r>
      </w:del>
      <w:ins w:id="1556" w:author="Ignacio Ribera Diaz" w:date="2018-09-14T06:13:00Z">
        <w:r w:rsidR="00E41C1D">
          <w:rPr>
            <w:szCs w:val="26"/>
          </w:rPr>
          <w:t xml:space="preserve">. </w:t>
        </w:r>
      </w:ins>
      <w:del w:id="1557" w:author="Ignacio Ribera Diaz" w:date="2018-09-14T06:13:00Z">
        <w:r w:rsidR="00E751DB" w:rsidDel="00E41C1D">
          <w:rPr>
            <w:szCs w:val="26"/>
          </w:rPr>
          <w:delText>u</w:delText>
        </w:r>
      </w:del>
      <w:ins w:id="1558" w:author="Ignacio Ribera Diaz" w:date="2018-09-14T06:13:00Z">
        <w:r w:rsidR="00E41C1D">
          <w:rPr>
            <w:szCs w:val="26"/>
          </w:rPr>
          <w:t>U</w:t>
        </w:r>
      </w:ins>
      <w:r w:rsidR="00E751DB">
        <w:rPr>
          <w:szCs w:val="26"/>
        </w:rPr>
        <w:t>n enlace que ya ha sido visitado</w:t>
      </w:r>
      <w:ins w:id="1559" w:author="Ignacio Ribera Diaz" w:date="2018-09-14T06:13:00Z">
        <w:r w:rsidR="00E41C1D">
          <w:rPr>
            <w:szCs w:val="26"/>
          </w:rPr>
          <w:t xml:space="preserve"> utiliza la etiqueta </w:t>
        </w:r>
      </w:ins>
      <w:del w:id="1560" w:author="Ignacio Ribera Diaz" w:date="2018-09-14T06:13:00Z">
        <w:r w:rsidR="00E751DB" w:rsidDel="00E41C1D">
          <w:rPr>
            <w:szCs w:val="26"/>
          </w:rPr>
          <w:delText xml:space="preserve"> (</w:delText>
        </w:r>
      </w:del>
      <w:ins w:id="1561" w:author="Ignacio Ribera Diaz" w:date="2018-09-14T06:13:00Z">
        <w:r w:rsidR="00E41C1D">
          <w:rPr>
            <w:szCs w:val="26"/>
          </w:rPr>
          <w:t>“</w:t>
        </w:r>
      </w:ins>
      <w:proofErr w:type="spellStart"/>
      <w:del w:id="1562" w:author="Ignacio Ribera Diaz" w:date="2018-09-14T06:14:00Z">
        <w:r w:rsidR="00E751DB" w:rsidDel="00E41C1D">
          <w:rPr>
            <w:szCs w:val="26"/>
          </w:rPr>
          <w:delText>:</w:delText>
        </w:r>
      </w:del>
      <w:r w:rsidR="00E751DB">
        <w:rPr>
          <w:szCs w:val="26"/>
        </w:rPr>
        <w:t>visited</w:t>
      </w:r>
      <w:proofErr w:type="spellEnd"/>
      <w:ins w:id="1563" w:author="Ignacio Ribera Diaz" w:date="2018-09-14T06:13:00Z">
        <w:r w:rsidR="00E41C1D">
          <w:rPr>
            <w:szCs w:val="26"/>
          </w:rPr>
          <w:t xml:space="preserve">”. </w:t>
        </w:r>
      </w:ins>
      <w:del w:id="1564" w:author="Ignacio Ribera Diaz" w:date="2018-09-14T06:13:00Z">
        <w:r w:rsidR="00E751DB" w:rsidDel="00E41C1D">
          <w:rPr>
            <w:szCs w:val="26"/>
          </w:rPr>
          <w:delText>)</w:delText>
        </w:r>
      </w:del>
      <w:del w:id="1565" w:author="Ignacio Ribera Diaz" w:date="2018-09-14T06:14:00Z">
        <w:r w:rsidR="00E751DB" w:rsidDel="00E41C1D">
          <w:rPr>
            <w:szCs w:val="26"/>
          </w:rPr>
          <w:delText xml:space="preserve"> o cu</w:delText>
        </w:r>
      </w:del>
      <w:ins w:id="1566" w:author="Ignacio Ribera Diaz" w:date="2018-09-14T06:14:00Z">
        <w:r w:rsidR="00E41C1D">
          <w:rPr>
            <w:szCs w:val="26"/>
          </w:rPr>
          <w:t>Para detectar cuando se hace</w:t>
        </w:r>
      </w:ins>
      <w:del w:id="1567" w:author="Ignacio Ribera Diaz" w:date="2018-09-14T06:14:00Z">
        <w:r w:rsidR="00E751DB" w:rsidDel="00E41C1D">
          <w:rPr>
            <w:szCs w:val="26"/>
          </w:rPr>
          <w:delText>ando se hace</w:delText>
        </w:r>
      </w:del>
      <w:r w:rsidR="00E751DB">
        <w:rPr>
          <w:szCs w:val="26"/>
        </w:rPr>
        <w:t xml:space="preserve"> </w:t>
      </w:r>
      <w:proofErr w:type="spellStart"/>
      <w:proofErr w:type="gramStart"/>
      <w:r w:rsidR="00E751DB">
        <w:rPr>
          <w:szCs w:val="26"/>
        </w:rPr>
        <w:t>click</w:t>
      </w:r>
      <w:proofErr w:type="spellEnd"/>
      <w:proofErr w:type="gramEnd"/>
      <w:r w:rsidR="00E751DB">
        <w:rPr>
          <w:szCs w:val="26"/>
        </w:rPr>
        <w:t xml:space="preserve"> sobre un elemento </w:t>
      </w:r>
      <w:ins w:id="1568" w:author="Ignacio Ribera Diaz" w:date="2018-09-14T06:14:00Z">
        <w:r w:rsidR="00E41C1D">
          <w:rPr>
            <w:szCs w:val="26"/>
          </w:rPr>
          <w:t xml:space="preserve">se utiliza la clase </w:t>
        </w:r>
      </w:ins>
      <w:del w:id="1569" w:author="Ignacio Ribera Diaz" w:date="2018-09-14T06:14:00Z">
        <w:r w:rsidR="00E751DB" w:rsidDel="00E41C1D">
          <w:rPr>
            <w:szCs w:val="26"/>
          </w:rPr>
          <w:delText>(</w:delText>
        </w:r>
      </w:del>
      <w:ins w:id="1570" w:author="Ignacio Ribera Diaz" w:date="2018-09-14T06:14:00Z">
        <w:r w:rsidR="00E41C1D">
          <w:rPr>
            <w:szCs w:val="26"/>
          </w:rPr>
          <w:t>“</w:t>
        </w:r>
      </w:ins>
      <w:del w:id="1571" w:author="Ignacio Ribera Diaz" w:date="2018-09-14T06:14:00Z">
        <w:r w:rsidR="00E751DB" w:rsidDel="00E41C1D">
          <w:rPr>
            <w:szCs w:val="26"/>
          </w:rPr>
          <w:delText>:</w:delText>
        </w:r>
      </w:del>
      <w:r w:rsidR="00E751DB">
        <w:rPr>
          <w:szCs w:val="26"/>
        </w:rPr>
        <w:t>active</w:t>
      </w:r>
      <w:ins w:id="1572" w:author="Ignacio Ribera Diaz" w:date="2018-09-14T06:14:00Z">
        <w:r w:rsidR="00E41C1D">
          <w:rPr>
            <w:szCs w:val="26"/>
          </w:rPr>
          <w:t>”</w:t>
        </w:r>
      </w:ins>
      <w:del w:id="1573" w:author="Ignacio Ribera Diaz" w:date="2018-09-14T06:14:00Z">
        <w:r w:rsidR="00E751DB" w:rsidDel="00E41C1D">
          <w:rPr>
            <w:szCs w:val="26"/>
          </w:rPr>
          <w:delText>)</w:delText>
        </w:r>
      </w:del>
      <w:r w:rsidR="00E751DB">
        <w:rPr>
          <w:szCs w:val="26"/>
        </w:rPr>
        <w:t>.</w:t>
      </w:r>
      <w:del w:id="1574" w:author="Ignacio Ribera Diaz" w:date="2018-09-14T06:15:00Z">
        <w:r w:rsidR="00E751DB" w:rsidDel="00E41C1D">
          <w:rPr>
            <w:szCs w:val="26"/>
          </w:rPr>
          <w:delText xml:space="preserve"> </w:delText>
        </w:r>
        <w:r w:rsidR="00EF6D90" w:rsidDel="00E41C1D">
          <w:rPr>
            <w:szCs w:val="26"/>
          </w:rPr>
          <w:delText xml:space="preserve"> </w:delText>
        </w:r>
      </w:del>
    </w:p>
    <w:p w14:paraId="09A8BC01" w14:textId="4F788E94" w:rsidR="00BE4A89" w:rsidRDefault="00EF6D90" w:rsidP="007D13FE">
      <w:pPr>
        <w:spacing w:line="276" w:lineRule="auto"/>
        <w:rPr>
          <w:ins w:id="1575" w:author="Ignacio Ribera Diaz" w:date="2018-09-14T06:15:00Z"/>
          <w:szCs w:val="26"/>
        </w:rPr>
      </w:pPr>
      <w:r>
        <w:rPr>
          <w:szCs w:val="26"/>
        </w:rPr>
        <w:t xml:space="preserve">Para aplicar estas </w:t>
      </w:r>
      <w:proofErr w:type="spellStart"/>
      <w:r>
        <w:rPr>
          <w:szCs w:val="26"/>
        </w:rPr>
        <w:t>pseudo-clases</w:t>
      </w:r>
      <w:proofErr w:type="spellEnd"/>
      <w:r>
        <w:rPr>
          <w:szCs w:val="26"/>
        </w:rPr>
        <w:t xml:space="preserve">, se debe escribir “:” y el nombre de la pseudo clase detrás del nombre de la clase o identificador al que queramos aplicarlo. Por ejemplo: </w:t>
      </w:r>
      <w:proofErr w:type="gramStart"/>
      <w:r w:rsidRPr="00EF6D90">
        <w:rPr>
          <w:i/>
          <w:szCs w:val="26"/>
        </w:rPr>
        <w:t>“.</w:t>
      </w:r>
      <w:proofErr w:type="spellStart"/>
      <w:r w:rsidRPr="00EF6D90">
        <w:rPr>
          <w:i/>
          <w:szCs w:val="26"/>
        </w:rPr>
        <w:t>clase</w:t>
      </w:r>
      <w:proofErr w:type="gramEnd"/>
      <w:r w:rsidRPr="00EF6D90">
        <w:rPr>
          <w:i/>
          <w:szCs w:val="26"/>
        </w:rPr>
        <w:t>:hover</w:t>
      </w:r>
      <w:proofErr w:type="spellEnd"/>
      <w:r w:rsidRPr="00EF6D90">
        <w:rPr>
          <w:i/>
          <w:szCs w:val="26"/>
        </w:rPr>
        <w:t xml:space="preserve"> { color: red; }”</w:t>
      </w:r>
      <w:r>
        <w:rPr>
          <w:szCs w:val="26"/>
        </w:rPr>
        <w:t>.</w:t>
      </w:r>
    </w:p>
    <w:p w14:paraId="5F02A09A" w14:textId="532364DE" w:rsidR="00E41C1D" w:rsidRPr="00972A8E" w:rsidRDefault="00E41C1D" w:rsidP="007D13FE">
      <w:pPr>
        <w:spacing w:line="276" w:lineRule="auto"/>
        <w:rPr>
          <w:szCs w:val="26"/>
        </w:rPr>
      </w:pPr>
      <w:ins w:id="1576" w:author="Ignacio Ribera Diaz" w:date="2018-09-14T06:15:00Z">
        <w:r>
          <w:rPr>
            <w:szCs w:val="26"/>
          </w:rPr>
          <w:t xml:space="preserve">Para información más detallada: </w:t>
        </w:r>
        <w:r w:rsidRPr="00E41C1D">
          <w:rPr>
            <w:szCs w:val="26"/>
          </w:rPr>
          <w:t>https://www.w3schools.com/css/css_pseudo_classes.asp</w:t>
        </w:r>
        <w:r>
          <w:rPr>
            <w:szCs w:val="26"/>
          </w:rPr>
          <w:t>.</w:t>
        </w:r>
      </w:ins>
    </w:p>
    <w:p w14:paraId="5C083EF0" w14:textId="77777777" w:rsidR="007D13FE" w:rsidRPr="00F44EBC" w:rsidRDefault="007D13FE" w:rsidP="007D13FE">
      <w:pPr>
        <w:spacing w:line="276" w:lineRule="auto"/>
        <w:rPr>
          <w:rFonts w:asciiTheme="majorHAnsi" w:eastAsiaTheme="majorEastAsia" w:hAnsiTheme="majorHAnsi" w:cstheme="majorBidi"/>
          <w:color w:val="2F5496" w:themeColor="accent1" w:themeShade="BF"/>
          <w:sz w:val="28"/>
          <w:szCs w:val="28"/>
        </w:rPr>
      </w:pPr>
      <w:del w:id="1577" w:author="Ignacio Ribera Diaz" w:date="2018-09-12T02:51:00Z">
        <w:r w:rsidRPr="00F44EBC" w:rsidDel="00641690">
          <w:rPr>
            <w:sz w:val="28"/>
            <w:szCs w:val="28"/>
          </w:rPr>
          <w:br w:type="page"/>
        </w:r>
      </w:del>
    </w:p>
    <w:p w14:paraId="33483B97" w14:textId="26DF3530" w:rsidR="006801C3" w:rsidRPr="00F44EBC" w:rsidRDefault="006801C3" w:rsidP="007D13FE">
      <w:pPr>
        <w:pStyle w:val="Ttulo2"/>
        <w:spacing w:line="276" w:lineRule="auto"/>
        <w:rPr>
          <w:szCs w:val="28"/>
        </w:rPr>
      </w:pPr>
      <w:bookmarkStart w:id="1578" w:name="_Toc524664796"/>
      <w:r w:rsidRPr="00F44EBC">
        <w:rPr>
          <w:szCs w:val="28"/>
        </w:rPr>
        <w:t>2.3 JavaScript</w:t>
      </w:r>
      <w:bookmarkEnd w:id="1578"/>
    </w:p>
    <w:p w14:paraId="336EBFFF" w14:textId="3AC85DF9" w:rsidR="006E615B" w:rsidRPr="00F44EBC" w:rsidRDefault="006E615B" w:rsidP="007D13FE">
      <w:pPr>
        <w:spacing w:line="276" w:lineRule="auto"/>
      </w:pPr>
    </w:p>
    <w:p w14:paraId="187BFD11" w14:textId="02F91850" w:rsidR="00514AEC" w:rsidRDefault="00EF6D90" w:rsidP="007D13FE">
      <w:pPr>
        <w:spacing w:line="276" w:lineRule="auto"/>
        <w:rPr>
          <w:ins w:id="1579" w:author="Ignacio Ribera Diaz" w:date="2018-09-14T04:02:00Z"/>
          <w:szCs w:val="26"/>
        </w:rPr>
      </w:pPr>
      <w:commentRangeStart w:id="1580"/>
      <w:r w:rsidRPr="00EF6D90">
        <w:rPr>
          <w:szCs w:val="26"/>
        </w:rPr>
        <w:t>JavaScript</w:t>
      </w:r>
      <w:commentRangeEnd w:id="1580"/>
      <w:ins w:id="1581" w:author="Ignacio Ribera Diaz" w:date="2018-09-14T04:01:00Z">
        <w:r w:rsidR="00514AEC">
          <w:rPr>
            <w:szCs w:val="26"/>
          </w:rPr>
          <w:t xml:space="preserve"> </w:t>
        </w:r>
      </w:ins>
      <w:ins w:id="1582" w:author="Ignacio Ribera Diaz" w:date="2018-09-14T04:02:00Z">
        <w:r w:rsidR="00514AEC">
          <w:rPr>
            <w:szCs w:val="26"/>
          </w:rPr>
          <w:t>(</w:t>
        </w:r>
      </w:ins>
      <w:ins w:id="1583" w:author="Ignacio Ribera Diaz" w:date="2018-09-14T04:45:00Z">
        <w:r w:rsidR="00CF46A7">
          <w:rPr>
            <w:szCs w:val="26"/>
          </w:rPr>
          <w:t xml:space="preserve">JavaScript. </w:t>
        </w:r>
      </w:ins>
      <w:r w:rsidR="00B9214F">
        <w:rPr>
          <w:rStyle w:val="Refdecomentario"/>
        </w:rPr>
        <w:commentReference w:id="1580"/>
      </w:r>
      <w:ins w:id="1584" w:author="Ignacio Ribera Diaz" w:date="2018-09-14T04:02:00Z">
        <w:r w:rsidR="00514AEC" w:rsidRPr="00514AEC">
          <w:rPr>
            <w:szCs w:val="26"/>
          </w:rPr>
          <w:t>https://www.javascript.com/</w:t>
        </w:r>
        <w:r w:rsidR="00514AEC">
          <w:rPr>
            <w:szCs w:val="26"/>
          </w:rPr>
          <w:t>)</w:t>
        </w:r>
      </w:ins>
      <w:r w:rsidRPr="00EF6D90">
        <w:rPr>
          <w:szCs w:val="26"/>
        </w:rPr>
        <w:t xml:space="preserve"> es u</w:t>
      </w:r>
      <w:r>
        <w:rPr>
          <w:szCs w:val="26"/>
        </w:rPr>
        <w:t>n lenguaje de programación interpretado (traducido a código máquina por un intérprete).</w:t>
      </w:r>
      <w:r w:rsidR="007B03CB">
        <w:rPr>
          <w:szCs w:val="26"/>
        </w:rPr>
        <w:t xml:space="preserve"> </w:t>
      </w:r>
      <w:ins w:id="1585" w:author="Ignacio Ribera Diaz" w:date="2018-09-14T04:02:00Z">
        <w:r w:rsidR="00514AEC">
          <w:rPr>
            <w:szCs w:val="26"/>
          </w:rPr>
          <w:t xml:space="preserve">Las características de </w:t>
        </w:r>
      </w:ins>
      <w:del w:id="1586" w:author="Ignacio Ribera Diaz" w:date="2018-09-14T04:02:00Z">
        <w:r w:rsidR="007B03CB" w:rsidDel="00514AEC">
          <w:rPr>
            <w:szCs w:val="26"/>
          </w:rPr>
          <w:delText>E</w:delText>
        </w:r>
      </w:del>
      <w:ins w:id="1587" w:author="Ignacio Ribera Diaz" w:date="2018-09-14T04:02:00Z">
        <w:r w:rsidR="00514AEC">
          <w:rPr>
            <w:szCs w:val="26"/>
          </w:rPr>
          <w:t>e</w:t>
        </w:r>
      </w:ins>
      <w:r w:rsidR="007B03CB">
        <w:rPr>
          <w:szCs w:val="26"/>
        </w:rPr>
        <w:t xml:space="preserve">ste lenguaje </w:t>
      </w:r>
      <w:ins w:id="1588" w:author="Ignacio Ribera Diaz" w:date="2018-09-14T04:02:00Z">
        <w:r w:rsidR="00514AEC">
          <w:rPr>
            <w:szCs w:val="26"/>
          </w:rPr>
          <w:t xml:space="preserve">son las siguientes: </w:t>
        </w:r>
      </w:ins>
    </w:p>
    <w:p w14:paraId="0133E2CC" w14:textId="4728B309" w:rsidR="00514AEC" w:rsidRDefault="007B03CB" w:rsidP="00514AEC">
      <w:pPr>
        <w:pStyle w:val="Prrafodelista"/>
        <w:numPr>
          <w:ilvl w:val="0"/>
          <w:numId w:val="8"/>
        </w:numPr>
        <w:spacing w:line="276" w:lineRule="auto"/>
        <w:rPr>
          <w:ins w:id="1589" w:author="Ignacio Ribera Diaz" w:date="2018-09-14T04:04:00Z"/>
          <w:szCs w:val="26"/>
        </w:rPr>
      </w:pPr>
      <w:del w:id="1590" w:author="Ignacio Ribera Diaz" w:date="2018-09-14T04:04:00Z">
        <w:r w:rsidRPr="00514AEC" w:rsidDel="00514AEC">
          <w:rPr>
            <w:szCs w:val="26"/>
            <w:rPrChange w:id="1591" w:author="Ignacio Ribera Diaz" w:date="2018-09-14T04:02:00Z">
              <w:rPr/>
            </w:rPrChange>
          </w:rPr>
          <w:delText>esta o</w:delText>
        </w:r>
      </w:del>
      <w:ins w:id="1592" w:author="Ignacio Ribera Diaz" w:date="2018-09-14T04:04:00Z">
        <w:r w:rsidR="00514AEC">
          <w:rPr>
            <w:szCs w:val="26"/>
          </w:rPr>
          <w:t>O</w:t>
        </w:r>
      </w:ins>
      <w:r w:rsidRPr="00514AEC">
        <w:rPr>
          <w:szCs w:val="26"/>
          <w:rPrChange w:id="1593" w:author="Ignacio Ribera Diaz" w:date="2018-09-14T04:02:00Z">
            <w:rPr/>
          </w:rPrChange>
        </w:rPr>
        <w:t>rientado a objetos</w:t>
      </w:r>
      <w:ins w:id="1594" w:author="Ignacio Ribera Diaz" w:date="2018-09-14T04:04:00Z">
        <w:r w:rsidR="00514AEC">
          <w:rPr>
            <w:szCs w:val="26"/>
          </w:rPr>
          <w:t>. Es decir, contiene clases</w:t>
        </w:r>
      </w:ins>
      <w:ins w:id="1595" w:author="Ignacio Ribera Diaz" w:date="2018-09-14T04:05:00Z">
        <w:r w:rsidR="00514AEC">
          <w:rPr>
            <w:szCs w:val="26"/>
          </w:rPr>
          <w:t xml:space="preserve"> para la definición de objetos</w:t>
        </w:r>
      </w:ins>
      <w:ins w:id="1596" w:author="Ignacio Ribera Diaz" w:date="2018-09-14T04:04:00Z">
        <w:r w:rsidR="00514AEC">
          <w:rPr>
            <w:szCs w:val="26"/>
          </w:rPr>
          <w:t>.</w:t>
        </w:r>
      </w:ins>
    </w:p>
    <w:p w14:paraId="3CAA581F" w14:textId="05965D20" w:rsidR="00514AEC" w:rsidRPr="00514AEC" w:rsidRDefault="007B03CB">
      <w:pPr>
        <w:pStyle w:val="Prrafodelista"/>
        <w:numPr>
          <w:ilvl w:val="0"/>
          <w:numId w:val="8"/>
        </w:numPr>
        <w:spacing w:line="276" w:lineRule="auto"/>
        <w:rPr>
          <w:ins w:id="1597" w:author="Ignacio Ribera Diaz" w:date="2018-09-14T04:02:00Z"/>
          <w:szCs w:val="26"/>
          <w:rPrChange w:id="1598" w:author="Ignacio Ribera Diaz" w:date="2018-09-14T04:02:00Z">
            <w:rPr>
              <w:ins w:id="1599" w:author="Ignacio Ribera Diaz" w:date="2018-09-14T04:02:00Z"/>
            </w:rPr>
          </w:rPrChange>
        </w:rPr>
        <w:pPrChange w:id="1600" w:author="Ignacio Ribera Diaz" w:date="2018-09-14T04:02:00Z">
          <w:pPr>
            <w:spacing w:line="276" w:lineRule="auto"/>
          </w:pPr>
        </w:pPrChange>
      </w:pPr>
      <w:del w:id="1601" w:author="Ignacio Ribera Diaz" w:date="2018-09-14T04:04:00Z">
        <w:r w:rsidRPr="00514AEC" w:rsidDel="00514AEC">
          <w:rPr>
            <w:szCs w:val="26"/>
            <w:rPrChange w:id="1602" w:author="Ignacio Ribera Diaz" w:date="2018-09-14T04:02:00Z">
              <w:rPr/>
            </w:rPrChange>
          </w:rPr>
          <w:delText xml:space="preserve"> b</w:delText>
        </w:r>
      </w:del>
      <w:ins w:id="1603" w:author="Ignacio Ribera Diaz" w:date="2018-09-14T04:04:00Z">
        <w:r w:rsidR="00514AEC">
          <w:rPr>
            <w:szCs w:val="26"/>
          </w:rPr>
          <w:t>B</w:t>
        </w:r>
      </w:ins>
      <w:r w:rsidRPr="00514AEC">
        <w:rPr>
          <w:szCs w:val="26"/>
          <w:rPrChange w:id="1604" w:author="Ignacio Ribera Diaz" w:date="2018-09-14T04:02:00Z">
            <w:rPr/>
          </w:rPrChange>
        </w:rPr>
        <w:t>asada en prototipos</w:t>
      </w:r>
      <w:ins w:id="1605" w:author="Ignacio Ribera Diaz" w:date="2018-09-14T04:04:00Z">
        <w:r w:rsidR="00514AEC">
          <w:rPr>
            <w:szCs w:val="26"/>
          </w:rPr>
          <w:t>.</w:t>
        </w:r>
      </w:ins>
      <w:ins w:id="1606" w:author="Ignacio Ribera Diaz" w:date="2018-09-14T04:05:00Z">
        <w:r w:rsidR="00514AEC">
          <w:rPr>
            <w:szCs w:val="26"/>
          </w:rPr>
          <w:t xml:space="preserve"> Las </w:t>
        </w:r>
      </w:ins>
      <w:del w:id="1607" w:author="Ignacio Ribera Diaz" w:date="2018-09-14T04:04:00Z">
        <w:r w:rsidRPr="00514AEC" w:rsidDel="00514AEC">
          <w:rPr>
            <w:szCs w:val="26"/>
            <w:rPrChange w:id="1608" w:author="Ignacio Ribera Diaz" w:date="2018-09-14T04:02:00Z">
              <w:rPr/>
            </w:rPrChange>
          </w:rPr>
          <w:delText xml:space="preserve"> (</w:delText>
        </w:r>
      </w:del>
      <w:r w:rsidRPr="00514AEC">
        <w:rPr>
          <w:szCs w:val="26"/>
          <w:rPrChange w:id="1609" w:author="Ignacio Ribera Diaz" w:date="2018-09-14T04:02:00Z">
            <w:rPr/>
          </w:rPrChange>
        </w:rPr>
        <w:t xml:space="preserve">clases no </w:t>
      </w:r>
      <w:ins w:id="1610" w:author="Ignacio Ribera Diaz" w:date="2018-09-14T04:05:00Z">
        <w:r w:rsidR="00514AEC">
          <w:rPr>
            <w:szCs w:val="26"/>
          </w:rPr>
          <w:t xml:space="preserve">están </w:t>
        </w:r>
      </w:ins>
      <w:r w:rsidRPr="00514AEC">
        <w:rPr>
          <w:szCs w:val="26"/>
          <w:rPrChange w:id="1611" w:author="Ignacio Ribera Diaz" w:date="2018-09-14T04:02:00Z">
            <w:rPr/>
          </w:rPrChange>
        </w:rPr>
        <w:t>instanciadas,</w:t>
      </w:r>
      <w:ins w:id="1612" w:author="Ignacio Ribera Diaz" w:date="2018-09-14T04:05:00Z">
        <w:r w:rsidR="00514AEC">
          <w:rPr>
            <w:szCs w:val="26"/>
          </w:rPr>
          <w:t xml:space="preserve"> los</w:t>
        </w:r>
      </w:ins>
      <w:r w:rsidRPr="00514AEC">
        <w:rPr>
          <w:szCs w:val="26"/>
          <w:rPrChange w:id="1613" w:author="Ignacio Ribera Diaz" w:date="2018-09-14T04:02:00Z">
            <w:rPr/>
          </w:rPrChange>
        </w:rPr>
        <w:t xml:space="preserve"> objetos generados clonando otro o siendo escritos por el programador</w:t>
      </w:r>
      <w:ins w:id="1614" w:author="Ignacio Ribera Diaz" w:date="2018-09-14T04:04:00Z">
        <w:r w:rsidR="00514AEC">
          <w:rPr>
            <w:szCs w:val="26"/>
          </w:rPr>
          <w:t>.</w:t>
        </w:r>
      </w:ins>
      <w:del w:id="1615" w:author="Ignacio Ribera Diaz" w:date="2018-09-14T04:04:00Z">
        <w:r w:rsidRPr="00514AEC" w:rsidDel="00514AEC">
          <w:rPr>
            <w:szCs w:val="26"/>
            <w:rPrChange w:id="1616" w:author="Ignacio Ribera Diaz" w:date="2018-09-14T04:02:00Z">
              <w:rPr/>
            </w:rPrChange>
          </w:rPr>
          <w:delText>)</w:delText>
        </w:r>
      </w:del>
    </w:p>
    <w:p w14:paraId="4EA46362" w14:textId="14D38079" w:rsidR="00514AEC" w:rsidRPr="00514AEC" w:rsidRDefault="008F6CA9">
      <w:pPr>
        <w:pStyle w:val="Prrafodelista"/>
        <w:numPr>
          <w:ilvl w:val="0"/>
          <w:numId w:val="8"/>
        </w:numPr>
        <w:spacing w:line="276" w:lineRule="auto"/>
        <w:rPr>
          <w:ins w:id="1617" w:author="Ignacio Ribera Diaz" w:date="2018-09-14T04:02:00Z"/>
          <w:szCs w:val="26"/>
          <w:rPrChange w:id="1618" w:author="Ignacio Ribera Diaz" w:date="2018-09-14T04:02:00Z">
            <w:rPr>
              <w:ins w:id="1619" w:author="Ignacio Ribera Diaz" w:date="2018-09-14T04:02:00Z"/>
            </w:rPr>
          </w:rPrChange>
        </w:rPr>
        <w:pPrChange w:id="1620" w:author="Ignacio Ribera Diaz" w:date="2018-09-14T04:02:00Z">
          <w:pPr>
            <w:spacing w:line="276" w:lineRule="auto"/>
          </w:pPr>
        </w:pPrChange>
      </w:pPr>
      <w:del w:id="1621" w:author="Ignacio Ribera Diaz" w:date="2018-09-14T04:02:00Z">
        <w:r w:rsidRPr="00514AEC" w:rsidDel="00514AEC">
          <w:rPr>
            <w:szCs w:val="26"/>
            <w:rPrChange w:id="1622" w:author="Ignacio Ribera Diaz" w:date="2018-09-14T04:02:00Z">
              <w:rPr/>
            </w:rPrChange>
          </w:rPr>
          <w:delText>,</w:delText>
        </w:r>
        <w:r w:rsidR="007B03CB" w:rsidRPr="00514AEC" w:rsidDel="00514AEC">
          <w:rPr>
            <w:szCs w:val="26"/>
            <w:rPrChange w:id="1623" w:author="Ignacio Ribera Diaz" w:date="2018-09-14T04:02:00Z">
              <w:rPr/>
            </w:rPrChange>
          </w:rPr>
          <w:delText xml:space="preserve"> </w:delText>
        </w:r>
      </w:del>
      <w:del w:id="1624" w:author="Ignacio Ribera Diaz" w:date="2018-09-14T04:06:00Z">
        <w:r w:rsidRPr="00514AEC" w:rsidDel="00514AEC">
          <w:rPr>
            <w:szCs w:val="26"/>
            <w:rPrChange w:id="1625" w:author="Ignacio Ribera Diaz" w:date="2018-09-14T04:02:00Z">
              <w:rPr/>
            </w:rPrChange>
          </w:rPr>
          <w:delText xml:space="preserve">es </w:delText>
        </w:r>
        <w:r w:rsidR="007B03CB" w:rsidRPr="00514AEC" w:rsidDel="00514AEC">
          <w:rPr>
            <w:szCs w:val="26"/>
            <w:rPrChange w:id="1626" w:author="Ignacio Ribera Diaz" w:date="2018-09-14T04:02:00Z">
              <w:rPr/>
            </w:rPrChange>
          </w:rPr>
          <w:delText>im</w:delText>
        </w:r>
      </w:del>
      <w:ins w:id="1627" w:author="Ignacio Ribera Diaz" w:date="2018-09-14T04:06:00Z">
        <w:r w:rsidR="00514AEC">
          <w:rPr>
            <w:szCs w:val="26"/>
          </w:rPr>
          <w:t>Im</w:t>
        </w:r>
      </w:ins>
      <w:r w:rsidR="007B03CB" w:rsidRPr="00514AEC">
        <w:rPr>
          <w:szCs w:val="26"/>
          <w:rPrChange w:id="1628" w:author="Ignacio Ribera Diaz" w:date="2018-09-14T04:02:00Z">
            <w:rPr/>
          </w:rPrChange>
        </w:rPr>
        <w:t>perativo</w:t>
      </w:r>
      <w:del w:id="1629" w:author="Ignacio Ribera Diaz" w:date="2018-09-14T04:06:00Z">
        <w:r w:rsidR="007B03CB" w:rsidRPr="00514AEC" w:rsidDel="00514AEC">
          <w:rPr>
            <w:szCs w:val="26"/>
            <w:rPrChange w:id="1630" w:author="Ignacio Ribera Diaz" w:date="2018-09-14T04:02:00Z">
              <w:rPr/>
            </w:rPrChange>
          </w:rPr>
          <w:delText xml:space="preserve"> (</w:delText>
        </w:r>
      </w:del>
      <w:ins w:id="1631" w:author="Ignacio Ribera Diaz" w:date="2018-09-14T04:06:00Z">
        <w:r w:rsidR="00514AEC">
          <w:rPr>
            <w:szCs w:val="26"/>
          </w:rPr>
          <w:t xml:space="preserve">. </w:t>
        </w:r>
      </w:ins>
      <w:del w:id="1632" w:author="Ignacio Ribera Diaz" w:date="2018-09-14T04:06:00Z">
        <w:r w:rsidR="007B03CB" w:rsidRPr="00514AEC" w:rsidDel="00514AEC">
          <w:rPr>
            <w:szCs w:val="26"/>
            <w:rPrChange w:id="1633" w:author="Ignacio Ribera Diaz" w:date="2018-09-14T04:02:00Z">
              <w:rPr/>
            </w:rPrChange>
          </w:rPr>
          <w:delText>s</w:delText>
        </w:r>
      </w:del>
      <w:ins w:id="1634" w:author="Ignacio Ribera Diaz" w:date="2018-09-14T04:06:00Z">
        <w:r w:rsidR="00514AEC">
          <w:rPr>
            <w:szCs w:val="26"/>
          </w:rPr>
          <w:t>S</w:t>
        </w:r>
      </w:ins>
      <w:r w:rsidR="007B03CB" w:rsidRPr="00514AEC">
        <w:rPr>
          <w:szCs w:val="26"/>
          <w:rPrChange w:id="1635" w:author="Ignacio Ribera Diaz" w:date="2018-09-14T04:02:00Z">
            <w:rPr/>
          </w:rPrChange>
        </w:rPr>
        <w:t>e le indica al ordenador como realizar la tarea</w:t>
      </w:r>
      <w:ins w:id="1636" w:author="Ignacio Ribera Diaz" w:date="2018-09-14T04:06:00Z">
        <w:r w:rsidR="00514AEC">
          <w:rPr>
            <w:szCs w:val="26"/>
          </w:rPr>
          <w:t>.</w:t>
        </w:r>
      </w:ins>
      <w:del w:id="1637" w:author="Ignacio Ribera Diaz" w:date="2018-09-14T04:06:00Z">
        <w:r w:rsidR="007B03CB" w:rsidRPr="00514AEC" w:rsidDel="00514AEC">
          <w:rPr>
            <w:szCs w:val="26"/>
            <w:rPrChange w:id="1638" w:author="Ignacio Ribera Diaz" w:date="2018-09-14T04:02:00Z">
              <w:rPr/>
            </w:rPrChange>
          </w:rPr>
          <w:delText>)</w:delText>
        </w:r>
      </w:del>
      <w:del w:id="1639" w:author="Ignacio Ribera Diaz" w:date="2018-09-14T04:02:00Z">
        <w:r w:rsidRPr="00514AEC" w:rsidDel="00514AEC">
          <w:rPr>
            <w:szCs w:val="26"/>
            <w:rPrChange w:id="1640" w:author="Ignacio Ribera Diaz" w:date="2018-09-14T04:02:00Z">
              <w:rPr/>
            </w:rPrChange>
          </w:rPr>
          <w:delText>,</w:delText>
        </w:r>
        <w:r w:rsidR="007B03CB" w:rsidRPr="00514AEC" w:rsidDel="00514AEC">
          <w:rPr>
            <w:szCs w:val="26"/>
            <w:rPrChange w:id="1641" w:author="Ignacio Ribera Diaz" w:date="2018-09-14T04:02:00Z">
              <w:rPr/>
            </w:rPrChange>
          </w:rPr>
          <w:delText xml:space="preserve"> </w:delText>
        </w:r>
      </w:del>
    </w:p>
    <w:p w14:paraId="7BA43FF1" w14:textId="467A263E" w:rsidR="00514AEC" w:rsidRPr="00514AEC" w:rsidRDefault="00514AEC">
      <w:pPr>
        <w:pStyle w:val="Prrafodelista"/>
        <w:numPr>
          <w:ilvl w:val="0"/>
          <w:numId w:val="8"/>
        </w:numPr>
        <w:spacing w:line="276" w:lineRule="auto"/>
        <w:rPr>
          <w:ins w:id="1642" w:author="Ignacio Ribera Diaz" w:date="2018-09-14T04:02:00Z"/>
          <w:szCs w:val="26"/>
          <w:rPrChange w:id="1643" w:author="Ignacio Ribera Diaz" w:date="2018-09-14T04:02:00Z">
            <w:rPr>
              <w:ins w:id="1644" w:author="Ignacio Ribera Diaz" w:date="2018-09-14T04:02:00Z"/>
            </w:rPr>
          </w:rPrChange>
        </w:rPr>
        <w:pPrChange w:id="1645" w:author="Ignacio Ribera Diaz" w:date="2018-09-14T04:02:00Z">
          <w:pPr>
            <w:spacing w:line="276" w:lineRule="auto"/>
          </w:pPr>
        </w:pPrChange>
      </w:pPr>
      <w:ins w:id="1646" w:author="Ignacio Ribera Diaz" w:date="2018-09-14T04:06:00Z">
        <w:r>
          <w:rPr>
            <w:szCs w:val="26"/>
          </w:rPr>
          <w:t>D</w:t>
        </w:r>
      </w:ins>
      <w:del w:id="1647" w:author="Ignacio Ribera Diaz" w:date="2018-09-14T04:06:00Z">
        <w:r w:rsidR="007B03CB" w:rsidRPr="00514AEC" w:rsidDel="00514AEC">
          <w:rPr>
            <w:szCs w:val="26"/>
            <w:rPrChange w:id="1648" w:author="Ignacio Ribera Diaz" w:date="2018-09-14T04:02:00Z">
              <w:rPr/>
            </w:rPrChange>
          </w:rPr>
          <w:delText>d</w:delText>
        </w:r>
      </w:del>
      <w:r w:rsidR="007B03CB" w:rsidRPr="00514AEC">
        <w:rPr>
          <w:szCs w:val="26"/>
          <w:rPrChange w:id="1649" w:author="Ignacio Ribera Diaz" w:date="2018-09-14T04:02:00Z">
            <w:rPr/>
          </w:rPrChange>
        </w:rPr>
        <w:t>ébilmente tipado</w:t>
      </w:r>
      <w:ins w:id="1650" w:author="Ignacio Ribera Diaz" w:date="2018-09-14T04:06:00Z">
        <w:r>
          <w:rPr>
            <w:szCs w:val="26"/>
          </w:rPr>
          <w:t xml:space="preserve">. </w:t>
        </w:r>
      </w:ins>
      <w:del w:id="1651" w:author="Ignacio Ribera Diaz" w:date="2018-09-14T04:06:00Z">
        <w:r w:rsidR="007B03CB" w:rsidRPr="00514AEC" w:rsidDel="00514AEC">
          <w:rPr>
            <w:szCs w:val="26"/>
            <w:rPrChange w:id="1652" w:author="Ignacio Ribera Diaz" w:date="2018-09-14T04:02:00Z">
              <w:rPr/>
            </w:rPrChange>
          </w:rPr>
          <w:delText xml:space="preserve"> (</w:delText>
        </w:r>
      </w:del>
      <w:ins w:id="1653" w:author="Ignacio Ribera Diaz" w:date="2018-09-14T04:07:00Z">
        <w:r>
          <w:rPr>
            <w:szCs w:val="26"/>
          </w:rPr>
          <w:t>Significa</w:t>
        </w:r>
      </w:ins>
      <w:ins w:id="1654" w:author="Ignacio Ribera Diaz" w:date="2018-09-14T04:06:00Z">
        <w:r>
          <w:rPr>
            <w:szCs w:val="26"/>
          </w:rPr>
          <w:t xml:space="preserve"> </w:t>
        </w:r>
        <w:proofErr w:type="gramStart"/>
        <w:r>
          <w:rPr>
            <w:szCs w:val="26"/>
          </w:rPr>
          <w:t>que</w:t>
        </w:r>
        <w:proofErr w:type="gramEnd"/>
        <w:r>
          <w:rPr>
            <w:szCs w:val="26"/>
          </w:rPr>
          <w:t xml:space="preserve"> </w:t>
        </w:r>
      </w:ins>
      <w:r w:rsidR="008F6CA9" w:rsidRPr="00514AEC">
        <w:rPr>
          <w:szCs w:val="26"/>
          <w:rPrChange w:id="1655" w:author="Ignacio Ribera Diaz" w:date="2018-09-14T04:02:00Z">
            <w:rPr/>
          </w:rPrChange>
        </w:rPr>
        <w:t xml:space="preserve">teniendo una variable de un tipo, puede ser usada como </w:t>
      </w:r>
      <w:ins w:id="1656" w:author="Ignacio Ribera Diaz" w:date="2018-09-14T04:06:00Z">
        <w:r>
          <w:rPr>
            <w:szCs w:val="26"/>
          </w:rPr>
          <w:t>una variable de otro tipo difere</w:t>
        </w:r>
      </w:ins>
      <w:ins w:id="1657" w:author="Ignacio Ribera Diaz" w:date="2018-09-14T04:07:00Z">
        <w:r>
          <w:rPr>
            <w:szCs w:val="26"/>
          </w:rPr>
          <w:t>nte.</w:t>
        </w:r>
      </w:ins>
      <w:del w:id="1658" w:author="Ignacio Ribera Diaz" w:date="2018-09-14T04:06:00Z">
        <w:r w:rsidR="008F6CA9" w:rsidRPr="00514AEC" w:rsidDel="00514AEC">
          <w:rPr>
            <w:szCs w:val="26"/>
            <w:rPrChange w:id="1659" w:author="Ignacio Ribera Diaz" w:date="2018-09-14T04:02:00Z">
              <w:rPr/>
            </w:rPrChange>
          </w:rPr>
          <w:delText>otro diferente</w:delText>
        </w:r>
        <w:r w:rsidR="007B03CB" w:rsidRPr="00514AEC" w:rsidDel="00514AEC">
          <w:rPr>
            <w:szCs w:val="26"/>
            <w:rPrChange w:id="1660" w:author="Ignacio Ribera Diaz" w:date="2018-09-14T04:02:00Z">
              <w:rPr/>
            </w:rPrChange>
          </w:rPr>
          <w:delText>)</w:delText>
        </w:r>
      </w:del>
      <w:del w:id="1661" w:author="Ignacio Ribera Diaz" w:date="2018-09-14T04:02:00Z">
        <w:r w:rsidR="007B03CB" w:rsidRPr="00514AEC" w:rsidDel="00514AEC">
          <w:rPr>
            <w:szCs w:val="26"/>
            <w:rPrChange w:id="1662" w:author="Ignacio Ribera Diaz" w:date="2018-09-14T04:02:00Z">
              <w:rPr/>
            </w:rPrChange>
          </w:rPr>
          <w:delText xml:space="preserve"> y </w:delText>
        </w:r>
      </w:del>
    </w:p>
    <w:p w14:paraId="2B749DB7" w14:textId="65ADC954" w:rsidR="008F6CA9" w:rsidRPr="00514AEC" w:rsidRDefault="008F6CA9">
      <w:pPr>
        <w:pStyle w:val="Prrafodelista"/>
        <w:numPr>
          <w:ilvl w:val="0"/>
          <w:numId w:val="8"/>
        </w:numPr>
        <w:spacing w:line="276" w:lineRule="auto"/>
        <w:rPr>
          <w:szCs w:val="26"/>
          <w:rPrChange w:id="1663" w:author="Ignacio Ribera Diaz" w:date="2018-09-14T04:02:00Z">
            <w:rPr/>
          </w:rPrChange>
        </w:rPr>
        <w:pPrChange w:id="1664" w:author="Ignacio Ribera Diaz" w:date="2018-09-14T04:02:00Z">
          <w:pPr>
            <w:spacing w:line="276" w:lineRule="auto"/>
          </w:pPr>
        </w:pPrChange>
      </w:pPr>
      <w:del w:id="1665" w:author="Ignacio Ribera Diaz" w:date="2018-09-14T04:07:00Z">
        <w:r w:rsidRPr="00514AEC" w:rsidDel="00514AEC">
          <w:rPr>
            <w:szCs w:val="26"/>
            <w:rPrChange w:id="1666" w:author="Ignacio Ribera Diaz" w:date="2018-09-14T04:02:00Z">
              <w:rPr/>
            </w:rPrChange>
          </w:rPr>
          <w:delText xml:space="preserve">también </w:delText>
        </w:r>
        <w:r w:rsidR="007B03CB" w:rsidRPr="00514AEC" w:rsidDel="00514AEC">
          <w:rPr>
            <w:szCs w:val="26"/>
            <w:rPrChange w:id="1667" w:author="Ignacio Ribera Diaz" w:date="2018-09-14T04:02:00Z">
              <w:rPr/>
            </w:rPrChange>
          </w:rPr>
          <w:delText>d</w:delText>
        </w:r>
      </w:del>
      <w:ins w:id="1668" w:author="Ignacio Ribera Diaz" w:date="2018-09-14T04:07:00Z">
        <w:r w:rsidR="00514AEC">
          <w:rPr>
            <w:szCs w:val="26"/>
          </w:rPr>
          <w:t>D</w:t>
        </w:r>
      </w:ins>
      <w:r w:rsidR="007B03CB" w:rsidRPr="00514AEC">
        <w:rPr>
          <w:szCs w:val="26"/>
          <w:rPrChange w:id="1669" w:author="Ignacio Ribera Diaz" w:date="2018-09-14T04:02:00Z">
            <w:rPr/>
          </w:rPrChange>
        </w:rPr>
        <w:t>inámico</w:t>
      </w:r>
      <w:ins w:id="1670" w:author="Ignacio Ribera Diaz" w:date="2018-09-14T04:07:00Z">
        <w:r w:rsidR="00514AEC">
          <w:rPr>
            <w:szCs w:val="26"/>
          </w:rPr>
          <w:t>. L</w:t>
        </w:r>
      </w:ins>
      <w:del w:id="1671" w:author="Ignacio Ribera Diaz" w:date="2018-09-14T04:07:00Z">
        <w:r w:rsidRPr="00514AEC" w:rsidDel="00514AEC">
          <w:rPr>
            <w:szCs w:val="26"/>
            <w:rPrChange w:id="1672" w:author="Ignacio Ribera Diaz" w:date="2018-09-14T04:02:00Z">
              <w:rPr/>
            </w:rPrChange>
          </w:rPr>
          <w:delText xml:space="preserve"> </w:delText>
        </w:r>
        <w:r w:rsidR="007B03CB" w:rsidRPr="00514AEC" w:rsidDel="00514AEC">
          <w:rPr>
            <w:szCs w:val="26"/>
            <w:rPrChange w:id="1673" w:author="Ignacio Ribera Diaz" w:date="2018-09-14T04:02:00Z">
              <w:rPr/>
            </w:rPrChange>
          </w:rPr>
          <w:delText>(</w:delText>
        </w:r>
        <w:r w:rsidRPr="00514AEC" w:rsidDel="00514AEC">
          <w:rPr>
            <w:szCs w:val="26"/>
            <w:rPrChange w:id="1674" w:author="Ignacio Ribera Diaz" w:date="2018-09-14T04:02:00Z">
              <w:rPr/>
            </w:rPrChange>
          </w:rPr>
          <w:delText>l</w:delText>
        </w:r>
      </w:del>
      <w:r w:rsidRPr="00514AEC">
        <w:rPr>
          <w:szCs w:val="26"/>
          <w:rPrChange w:id="1675" w:author="Ignacio Ribera Diaz" w:date="2018-09-14T04:02:00Z">
            <w:rPr/>
          </w:rPrChange>
        </w:rPr>
        <w:t xml:space="preserve">os tipos de las variables se definen en tiempo de </w:t>
      </w:r>
      <w:commentRangeStart w:id="1676"/>
      <w:r w:rsidRPr="00514AEC">
        <w:rPr>
          <w:szCs w:val="26"/>
          <w:rPrChange w:id="1677" w:author="Ignacio Ribera Diaz" w:date="2018-09-14T04:02:00Z">
            <w:rPr/>
          </w:rPrChange>
        </w:rPr>
        <w:t>ejecución</w:t>
      </w:r>
      <w:commentRangeEnd w:id="1676"/>
      <w:r w:rsidR="00B9214F">
        <w:rPr>
          <w:rStyle w:val="Refdecomentario"/>
        </w:rPr>
        <w:commentReference w:id="1676"/>
      </w:r>
      <w:ins w:id="1678" w:author="Ignacio Ribera Diaz" w:date="2018-09-14T04:07:00Z">
        <w:r w:rsidR="00514AEC">
          <w:rPr>
            <w:szCs w:val="26"/>
          </w:rPr>
          <w:t>.</w:t>
        </w:r>
      </w:ins>
      <w:del w:id="1679" w:author="Ignacio Ribera Diaz" w:date="2018-09-14T04:07:00Z">
        <w:r w:rsidR="007B03CB" w:rsidRPr="00514AEC" w:rsidDel="00514AEC">
          <w:rPr>
            <w:szCs w:val="26"/>
            <w:rPrChange w:id="1680" w:author="Ignacio Ribera Diaz" w:date="2018-09-14T04:02:00Z">
              <w:rPr/>
            </w:rPrChange>
          </w:rPr>
          <w:delText>).</w:delText>
        </w:r>
      </w:del>
    </w:p>
    <w:p w14:paraId="3DA32897" w14:textId="1E37678D" w:rsidR="000379CC" w:rsidRDefault="000379CC" w:rsidP="007D13FE">
      <w:pPr>
        <w:spacing w:line="276" w:lineRule="auto"/>
        <w:rPr>
          <w:szCs w:val="26"/>
        </w:rPr>
      </w:pPr>
      <w:r>
        <w:rPr>
          <w:szCs w:val="26"/>
        </w:rPr>
        <w:t>Aquí podemo</w:t>
      </w:r>
      <w:r w:rsidRPr="00E41C1D">
        <w:rPr>
          <w:szCs w:val="26"/>
        </w:rPr>
        <w:t xml:space="preserve">s </w:t>
      </w:r>
      <w:r w:rsidRPr="00E41C1D">
        <w:rPr>
          <w:szCs w:val="26"/>
          <w:rPrChange w:id="1681" w:author="Ignacio Ribera Diaz" w:date="2018-09-14T06:15:00Z">
            <w:rPr>
              <w:szCs w:val="26"/>
              <w:highlight w:val="yellow"/>
            </w:rPr>
          </w:rPrChange>
        </w:rPr>
        <w:t>ver</w:t>
      </w:r>
      <w:r>
        <w:rPr>
          <w:szCs w:val="26"/>
        </w:rPr>
        <w:t xml:space="preserve"> un ejemplo de código en JavaScript, donde </w:t>
      </w:r>
      <w:commentRangeStart w:id="1682"/>
      <w:r w:rsidRPr="00641690">
        <w:rPr>
          <w:strike/>
          <w:szCs w:val="26"/>
          <w:highlight w:val="yellow"/>
          <w:rPrChange w:id="1683" w:author="Ignacio Ribera Diaz" w:date="2018-09-12T02:53:00Z">
            <w:rPr>
              <w:szCs w:val="26"/>
              <w:highlight w:val="yellow"/>
            </w:rPr>
          </w:rPrChange>
        </w:rPr>
        <w:t>ver</w:t>
      </w:r>
      <w:commentRangeEnd w:id="1682"/>
      <w:r w:rsidR="005075D9" w:rsidRPr="00641690">
        <w:rPr>
          <w:rStyle w:val="Refdecomentario"/>
          <w:strike/>
          <w:rPrChange w:id="1684" w:author="Ignacio Ribera Diaz" w:date="2018-09-12T02:53:00Z">
            <w:rPr>
              <w:rStyle w:val="Refdecomentario"/>
            </w:rPr>
          </w:rPrChange>
        </w:rPr>
        <w:commentReference w:id="1682"/>
      </w:r>
      <w:ins w:id="1685" w:author="Ignacio Ribera Diaz" w:date="2018-09-12T02:52:00Z">
        <w:r w:rsidR="00641690" w:rsidRPr="00641690">
          <w:rPr>
            <w:szCs w:val="26"/>
            <w:rPrChange w:id="1686" w:author="Ignacio Ribera Diaz" w:date="2018-09-12T02:53:00Z">
              <w:rPr>
                <w:szCs w:val="26"/>
                <w:highlight w:val="yellow"/>
              </w:rPr>
            </w:rPrChange>
          </w:rPr>
          <w:t xml:space="preserve"> podemos observar</w:t>
        </w:r>
      </w:ins>
      <w:r>
        <w:rPr>
          <w:szCs w:val="26"/>
        </w:rPr>
        <w:t xml:space="preserve"> la sintaxis que implementa:</w:t>
      </w:r>
    </w:p>
    <w:p w14:paraId="07CC2280" w14:textId="77777777" w:rsidR="000379CC" w:rsidRDefault="000379CC" w:rsidP="007D13FE">
      <w:pPr>
        <w:keepNext/>
        <w:spacing w:line="276" w:lineRule="auto"/>
      </w:pPr>
      <w:r>
        <w:rPr>
          <w:noProof/>
          <w:lang w:eastAsia="es-ES"/>
        </w:rPr>
        <w:lastRenderedPageBreak/>
        <w:drawing>
          <wp:inline distT="0" distB="0" distL="0" distR="0" wp14:anchorId="360D83F9" wp14:editId="67188F9F">
            <wp:extent cx="5018811" cy="2052084"/>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7084" cy="2055467"/>
                    </a:xfrm>
                    <a:prstGeom prst="rect">
                      <a:avLst/>
                    </a:prstGeom>
                  </pic:spPr>
                </pic:pic>
              </a:graphicData>
            </a:graphic>
          </wp:inline>
        </w:drawing>
      </w:r>
    </w:p>
    <w:p w14:paraId="798903D9" w14:textId="49835162" w:rsidR="000379CC" w:rsidRDefault="000379CC" w:rsidP="007D13FE">
      <w:pPr>
        <w:pStyle w:val="Descripcin"/>
        <w:spacing w:line="276" w:lineRule="auto"/>
        <w:rPr>
          <w:sz w:val="26"/>
          <w:szCs w:val="26"/>
        </w:rPr>
      </w:pPr>
      <w:bookmarkStart w:id="1687" w:name="_Toc524565877"/>
      <w:r>
        <w:t xml:space="preserve">Figura </w:t>
      </w:r>
      <w:r w:rsidR="00CE6A20">
        <w:rPr>
          <w:noProof/>
        </w:rPr>
        <w:fldChar w:fldCharType="begin"/>
      </w:r>
      <w:r w:rsidR="00CE6A20">
        <w:rPr>
          <w:noProof/>
        </w:rPr>
        <w:instrText xml:space="preserve"> SEQ Figura \* ARABIC </w:instrText>
      </w:r>
      <w:r w:rsidR="00CE6A20">
        <w:rPr>
          <w:noProof/>
        </w:rPr>
        <w:fldChar w:fldCharType="separate"/>
      </w:r>
      <w:ins w:id="1688" w:author="Ignacio Ribera Diaz" w:date="2018-09-16T02:57:00Z">
        <w:r w:rsidR="000D71BC">
          <w:rPr>
            <w:noProof/>
          </w:rPr>
          <w:t>6</w:t>
        </w:r>
      </w:ins>
      <w:del w:id="1689" w:author="Ignacio Ribera Diaz" w:date="2018-09-14T06:22:00Z">
        <w:r w:rsidR="00A85997" w:rsidDel="0035607C">
          <w:rPr>
            <w:noProof/>
          </w:rPr>
          <w:delText>4</w:delText>
        </w:r>
      </w:del>
      <w:r w:rsidR="00CE6A20">
        <w:rPr>
          <w:noProof/>
        </w:rPr>
        <w:fldChar w:fldCharType="end"/>
      </w:r>
      <w:r>
        <w:t xml:space="preserve"> </w:t>
      </w:r>
      <w:proofErr w:type="spellStart"/>
      <w:r>
        <w:t>ódigo</w:t>
      </w:r>
      <w:proofErr w:type="spellEnd"/>
      <w:r>
        <w:t xml:space="preserve"> de ejemplo JavaScript</w:t>
      </w:r>
      <w:ins w:id="1690" w:author="Ignacio Ribera Diaz" w:date="2018-09-12T02:53:00Z">
        <w:r w:rsidR="00641690">
          <w:t>. Fuente</w:t>
        </w:r>
      </w:ins>
      <w:ins w:id="1691" w:author="Ignacio Ribera Diaz" w:date="2018-09-12T02:59:00Z">
        <w:r w:rsidR="00AA55A9">
          <w:t xml:space="preserve">: </w:t>
        </w:r>
        <w:r w:rsidR="00AA55A9" w:rsidRPr="00AA55A9">
          <w:t>https://es.wikipedia.org/wiki/JavaScript</w:t>
        </w:r>
      </w:ins>
      <w:bookmarkEnd w:id="1687"/>
    </w:p>
    <w:p w14:paraId="33C9E61C" w14:textId="74416B2B" w:rsidR="006E615B" w:rsidRDefault="008F6CA9" w:rsidP="007D13FE">
      <w:pPr>
        <w:spacing w:line="276" w:lineRule="auto"/>
        <w:rPr>
          <w:szCs w:val="26"/>
        </w:rPr>
      </w:pPr>
      <w:r>
        <w:rPr>
          <w:szCs w:val="26"/>
        </w:rPr>
        <w:t xml:space="preserve">JavaScript es un dialecto </w:t>
      </w:r>
      <w:del w:id="1692" w:author="Ignacio Ribera Diaz" w:date="2018-09-14T06:16:00Z">
        <w:r w:rsidDel="00E41C1D">
          <w:rPr>
            <w:szCs w:val="26"/>
          </w:rPr>
          <w:delText xml:space="preserve">de </w:delText>
        </w:r>
      </w:del>
      <w:ins w:id="1693" w:author="Ignacio Ribera Diaz" w:date="2018-09-14T06:16:00Z">
        <w:r w:rsidR="00E41C1D">
          <w:rPr>
            <w:szCs w:val="26"/>
          </w:rPr>
          <w:t xml:space="preserve">basado en </w:t>
        </w:r>
      </w:ins>
      <w:r>
        <w:rPr>
          <w:szCs w:val="26"/>
        </w:rPr>
        <w:t xml:space="preserve">ECMAScript, </w:t>
      </w:r>
      <w:r w:rsidRPr="00E41C1D">
        <w:rPr>
          <w:strike/>
          <w:szCs w:val="26"/>
          <w:highlight w:val="yellow"/>
          <w:rPrChange w:id="1694" w:author="Ignacio Ribera Diaz" w:date="2018-09-14T06:16:00Z">
            <w:rPr>
              <w:szCs w:val="26"/>
              <w:highlight w:val="yellow"/>
            </w:rPr>
          </w:rPrChange>
        </w:rPr>
        <w:t xml:space="preserve">que </w:t>
      </w:r>
      <w:commentRangeStart w:id="1695"/>
      <w:r w:rsidRPr="00E41C1D">
        <w:rPr>
          <w:strike/>
          <w:szCs w:val="26"/>
          <w:highlight w:val="yellow"/>
          <w:rPrChange w:id="1696" w:author="Ignacio Ribera Diaz" w:date="2018-09-14T06:16:00Z">
            <w:rPr>
              <w:szCs w:val="26"/>
              <w:highlight w:val="yellow"/>
            </w:rPr>
          </w:rPrChange>
        </w:rPr>
        <w:t>es</w:t>
      </w:r>
      <w:commentRangeEnd w:id="1695"/>
      <w:r w:rsidR="005075D9" w:rsidRPr="00E41C1D">
        <w:rPr>
          <w:rStyle w:val="Refdecomentario"/>
          <w:strike/>
          <w:rPrChange w:id="1697" w:author="Ignacio Ribera Diaz" w:date="2018-09-14T06:16:00Z">
            <w:rPr>
              <w:rStyle w:val="Refdecomentario"/>
            </w:rPr>
          </w:rPrChange>
        </w:rPr>
        <w:commentReference w:id="1695"/>
      </w:r>
      <w:r>
        <w:rPr>
          <w:szCs w:val="26"/>
        </w:rPr>
        <w:t xml:space="preserve"> una especificación de lenguajes de programación dinámicos </w:t>
      </w:r>
      <w:r w:rsidR="00B27958">
        <w:rPr>
          <w:szCs w:val="26"/>
        </w:rPr>
        <w:t xml:space="preserve">y </w:t>
      </w:r>
      <w:r>
        <w:rPr>
          <w:szCs w:val="26"/>
        </w:rPr>
        <w:t>orientados a objetos.</w:t>
      </w:r>
      <w:ins w:id="1698" w:author="Ignacio Ribera Diaz" w:date="2018-09-14T06:16:00Z">
        <w:r w:rsidR="00E41C1D">
          <w:rPr>
            <w:szCs w:val="26"/>
          </w:rPr>
          <w:t xml:space="preserve"> Los cuales suelen estar</w:t>
        </w:r>
      </w:ins>
      <w:ins w:id="1699" w:author="Ignacio Ribera Diaz" w:date="2018-09-14T06:17:00Z">
        <w:r w:rsidR="00E41C1D">
          <w:rPr>
            <w:szCs w:val="26"/>
          </w:rPr>
          <w:t xml:space="preserve"> implementados dentro de la mayoría de los navegadores.</w:t>
        </w:r>
      </w:ins>
      <w:r w:rsidR="00B27958">
        <w:rPr>
          <w:szCs w:val="26"/>
        </w:rPr>
        <w:t xml:space="preserve"> </w:t>
      </w:r>
      <w:r w:rsidR="000379CC" w:rsidRPr="00E41C1D">
        <w:rPr>
          <w:strike/>
          <w:szCs w:val="26"/>
          <w:rPrChange w:id="1700" w:author="Ignacio Ribera Diaz" w:date="2018-09-14T06:16:00Z">
            <w:rPr>
              <w:szCs w:val="26"/>
            </w:rPr>
          </w:rPrChange>
        </w:rPr>
        <w:t>Los navegadores suelen incluir una implementación estándar de ECMAScript.</w:t>
      </w:r>
      <w:r w:rsidR="000379CC">
        <w:rPr>
          <w:szCs w:val="26"/>
        </w:rPr>
        <w:t xml:space="preserve"> JavaScript </w:t>
      </w:r>
      <w:del w:id="1701" w:author="Ignacio Ribera Diaz" w:date="2018-09-12T02:53:00Z">
        <w:r w:rsidR="000379CC" w:rsidDel="00641690">
          <w:rPr>
            <w:szCs w:val="26"/>
          </w:rPr>
          <w:delText xml:space="preserve">esta </w:delText>
        </w:r>
      </w:del>
      <w:ins w:id="1702" w:author="Ignacio Ribera Diaz" w:date="2018-09-12T02:53:00Z">
        <w:r w:rsidR="00641690">
          <w:rPr>
            <w:szCs w:val="26"/>
          </w:rPr>
          <w:t xml:space="preserve">está </w:t>
        </w:r>
      </w:ins>
      <w:r w:rsidR="000379CC">
        <w:rPr>
          <w:szCs w:val="26"/>
        </w:rPr>
        <w:t>implementado en la mayoría de los navegadores</w:t>
      </w:r>
      <w:ins w:id="1703" w:author="Ignacio Ribera Diaz" w:date="2018-09-14T06:17:00Z">
        <w:r w:rsidR="00E41C1D">
          <w:rPr>
            <w:szCs w:val="26"/>
          </w:rPr>
          <w:t xml:space="preserve"> y es el </w:t>
        </w:r>
      </w:ins>
      <w:ins w:id="1704" w:author="Ignacio Ribera Diaz" w:date="2018-09-14T06:18:00Z">
        <w:r w:rsidR="00E41C1D">
          <w:rPr>
            <w:szCs w:val="26"/>
          </w:rPr>
          <w:t>lenguaje de este tipo más extendido de todos.</w:t>
        </w:r>
      </w:ins>
      <w:del w:id="1705" w:author="Ignacio Ribera Diaz" w:date="2018-09-14T06:17:00Z">
        <w:r w:rsidR="000379CC" w:rsidDel="00E41C1D">
          <w:rPr>
            <w:szCs w:val="26"/>
          </w:rPr>
          <w:delText>,</w:delText>
        </w:r>
      </w:del>
      <w:r w:rsidR="000379CC">
        <w:rPr>
          <w:szCs w:val="26"/>
        </w:rPr>
        <w:t xml:space="preserve"> </w:t>
      </w:r>
      <w:ins w:id="1706" w:author="Ignacio Ribera Diaz" w:date="2018-09-14T06:18:00Z">
        <w:r w:rsidR="00E41C1D">
          <w:rPr>
            <w:szCs w:val="26"/>
          </w:rPr>
          <w:t xml:space="preserve">Aun así las empresas implementan los que ellos </w:t>
        </w:r>
      </w:ins>
      <w:del w:id="1707" w:author="Ignacio Ribera Diaz" w:date="2018-09-14T06:18:00Z">
        <w:r w:rsidR="000379CC" w:rsidDel="00E41C1D">
          <w:rPr>
            <w:szCs w:val="26"/>
          </w:rPr>
          <w:delText>pero cada compañía implementa</w:delText>
        </w:r>
      </w:del>
      <w:ins w:id="1708" w:author="Ignacio Ribera Diaz" w:date="2018-09-12T02:54:00Z">
        <w:r w:rsidR="00816CF6">
          <w:rPr>
            <w:szCs w:val="26"/>
          </w:rPr>
          <w:t>considera</w:t>
        </w:r>
      </w:ins>
      <w:ins w:id="1709" w:author="Ignacio Ribera Diaz" w:date="2018-09-14T06:18:00Z">
        <w:r w:rsidR="00E41C1D">
          <w:rPr>
            <w:szCs w:val="26"/>
          </w:rPr>
          <w:t>n</w:t>
        </w:r>
      </w:ins>
      <w:ins w:id="1710" w:author="Ignacio Ribera Diaz" w:date="2018-09-12T02:54:00Z">
        <w:r w:rsidR="00816CF6">
          <w:rPr>
            <w:szCs w:val="26"/>
          </w:rPr>
          <w:t xml:space="preserve"> relevantes en el ámbito de internet,</w:t>
        </w:r>
      </w:ins>
      <w:r w:rsidR="000379CC" w:rsidRPr="00816CF6">
        <w:rPr>
          <w:strike/>
          <w:szCs w:val="26"/>
          <w:rPrChange w:id="1711" w:author="Ignacio Ribera Diaz" w:date="2018-09-12T02:54:00Z">
            <w:rPr>
              <w:szCs w:val="26"/>
            </w:rPr>
          </w:rPrChange>
        </w:rPr>
        <w:t xml:space="preserve"> </w:t>
      </w:r>
      <w:r w:rsidR="000379CC" w:rsidRPr="00816CF6">
        <w:rPr>
          <w:strike/>
          <w:szCs w:val="26"/>
          <w:highlight w:val="yellow"/>
          <w:rPrChange w:id="1712" w:author="Ignacio Ribera Diaz" w:date="2018-09-12T02:54:00Z">
            <w:rPr>
              <w:szCs w:val="26"/>
              <w:highlight w:val="yellow"/>
            </w:rPr>
          </w:rPrChange>
        </w:rPr>
        <w:t xml:space="preserve">los que </w:t>
      </w:r>
      <w:commentRangeStart w:id="1713"/>
      <w:r w:rsidR="000379CC" w:rsidRPr="00816CF6">
        <w:rPr>
          <w:strike/>
          <w:szCs w:val="26"/>
          <w:highlight w:val="yellow"/>
          <w:rPrChange w:id="1714" w:author="Ignacio Ribera Diaz" w:date="2018-09-12T02:54:00Z">
            <w:rPr>
              <w:szCs w:val="26"/>
              <w:highlight w:val="yellow"/>
            </w:rPr>
          </w:rPrChange>
        </w:rPr>
        <w:t>quiere</w:t>
      </w:r>
      <w:commentRangeEnd w:id="1713"/>
      <w:r w:rsidR="005075D9" w:rsidRPr="00816CF6">
        <w:rPr>
          <w:rStyle w:val="Refdecomentario"/>
          <w:strike/>
          <w:rPrChange w:id="1715" w:author="Ignacio Ribera Diaz" w:date="2018-09-12T02:54:00Z">
            <w:rPr>
              <w:rStyle w:val="Refdecomentario"/>
            </w:rPr>
          </w:rPrChange>
        </w:rPr>
        <w:commentReference w:id="1713"/>
      </w:r>
      <w:r w:rsidR="000379CC" w:rsidRPr="00816CF6">
        <w:rPr>
          <w:strike/>
          <w:szCs w:val="26"/>
          <w:rPrChange w:id="1716" w:author="Ignacio Ribera Diaz" w:date="2018-09-12T02:54:00Z">
            <w:rPr>
              <w:szCs w:val="26"/>
            </w:rPr>
          </w:rPrChange>
        </w:rPr>
        <w:t>,</w:t>
      </w:r>
      <w:r w:rsidR="000379CC">
        <w:rPr>
          <w:szCs w:val="26"/>
        </w:rPr>
        <w:t xml:space="preserve"> como </w:t>
      </w:r>
      <w:ins w:id="1717" w:author="Ignacio Ribera Diaz" w:date="2018-09-14T06:19:00Z">
        <w:r w:rsidR="00E41C1D">
          <w:rPr>
            <w:szCs w:val="26"/>
          </w:rPr>
          <w:t xml:space="preserve">por ejemplo </w:t>
        </w:r>
      </w:ins>
      <w:del w:id="1718" w:author="Ignacio Ribera Diaz" w:date="2018-09-12T02:55:00Z">
        <w:r w:rsidR="000379CC" w:rsidDel="00816CF6">
          <w:rPr>
            <w:szCs w:val="26"/>
          </w:rPr>
          <w:delText>por ejemplo</w:delText>
        </w:r>
      </w:del>
      <w:ins w:id="1719" w:author="Ignacio Ribera Diaz" w:date="2018-09-14T06:19:00Z">
        <w:r w:rsidR="00E41C1D">
          <w:rPr>
            <w:szCs w:val="26"/>
          </w:rPr>
          <w:t>hace</w:t>
        </w:r>
      </w:ins>
      <w:r w:rsidR="000379CC">
        <w:rPr>
          <w:szCs w:val="26"/>
        </w:rPr>
        <w:t xml:space="preserve"> Microsoft</w:t>
      </w:r>
      <w:del w:id="1720" w:author="Ignacio Ribera Diaz" w:date="2018-09-12T02:55:00Z">
        <w:r w:rsidR="000379CC" w:rsidDel="00816CF6">
          <w:rPr>
            <w:szCs w:val="26"/>
          </w:rPr>
          <w:delText>, que implementa</w:delText>
        </w:r>
      </w:del>
      <w:ins w:id="1721" w:author="Ignacio Ribera Diaz" w:date="2018-09-12T02:55:00Z">
        <w:r w:rsidR="00816CF6">
          <w:rPr>
            <w:szCs w:val="26"/>
          </w:rPr>
          <w:t xml:space="preserve"> con la i</w:t>
        </w:r>
      </w:ins>
      <w:ins w:id="1722" w:author="Ignacio Ribera Diaz" w:date="2018-09-12T02:56:00Z">
        <w:r w:rsidR="00816CF6">
          <w:rPr>
            <w:szCs w:val="26"/>
          </w:rPr>
          <w:t>nclusión de</w:t>
        </w:r>
      </w:ins>
      <w:r w:rsidR="000379CC">
        <w:rPr>
          <w:szCs w:val="26"/>
        </w:rPr>
        <w:t xml:space="preserve"> </w:t>
      </w:r>
      <w:proofErr w:type="spellStart"/>
      <w:r w:rsidR="000379CC">
        <w:rPr>
          <w:szCs w:val="26"/>
        </w:rPr>
        <w:t>JScript</w:t>
      </w:r>
      <w:proofErr w:type="spellEnd"/>
      <w:r w:rsidR="000379CC">
        <w:rPr>
          <w:szCs w:val="26"/>
        </w:rPr>
        <w:t xml:space="preserve"> en Internet Explorer</w:t>
      </w:r>
      <w:ins w:id="1723" w:author="Ignacio Ribera Diaz" w:date="2018-09-14T06:19:00Z">
        <w:r w:rsidR="00E41C1D">
          <w:rPr>
            <w:szCs w:val="26"/>
          </w:rPr>
          <w:t xml:space="preserve">, ya que </w:t>
        </w:r>
        <w:proofErr w:type="spellStart"/>
        <w:r w:rsidR="00E41C1D">
          <w:rPr>
            <w:szCs w:val="26"/>
          </w:rPr>
          <w:t>JScript</w:t>
        </w:r>
        <w:proofErr w:type="spellEnd"/>
        <w:r w:rsidR="00E41C1D">
          <w:rPr>
            <w:szCs w:val="26"/>
          </w:rPr>
          <w:t xml:space="preserve"> </w:t>
        </w:r>
        <w:proofErr w:type="spellStart"/>
        <w:r w:rsidR="00E41C1D">
          <w:rPr>
            <w:szCs w:val="26"/>
          </w:rPr>
          <w:t>esde</w:t>
        </w:r>
        <w:proofErr w:type="spellEnd"/>
        <w:r w:rsidR="00E41C1D">
          <w:rPr>
            <w:szCs w:val="26"/>
          </w:rPr>
          <w:t xml:space="preserve"> su propiedad.</w:t>
        </w:r>
      </w:ins>
      <w:del w:id="1724" w:author="Ignacio Ribera Diaz" w:date="2018-09-14T06:19:00Z">
        <w:r w:rsidR="000379CC" w:rsidDel="00E41C1D">
          <w:rPr>
            <w:szCs w:val="26"/>
          </w:rPr>
          <w:delText>.</w:delText>
        </w:r>
      </w:del>
    </w:p>
    <w:p w14:paraId="567DCFC6" w14:textId="68587572" w:rsidR="00A6265D" w:rsidRDefault="00A6265D" w:rsidP="007D13FE">
      <w:pPr>
        <w:spacing w:line="276" w:lineRule="auto"/>
        <w:rPr>
          <w:szCs w:val="26"/>
        </w:rPr>
      </w:pPr>
      <w:r>
        <w:rPr>
          <w:szCs w:val="26"/>
        </w:rPr>
        <w:t xml:space="preserve">Para incluir un script en HTML, hay que referenciar el </w:t>
      </w:r>
      <w:ins w:id="1725" w:author="Ignacio Ribera Diaz" w:date="2018-09-14T06:19:00Z">
        <w:r w:rsidR="00E41C1D">
          <w:rPr>
            <w:szCs w:val="26"/>
          </w:rPr>
          <w:t>archivo “</w:t>
        </w:r>
      </w:ins>
      <w:r>
        <w:rPr>
          <w:szCs w:val="26"/>
        </w:rPr>
        <w:t>.</w:t>
      </w:r>
      <w:proofErr w:type="spellStart"/>
      <w:r>
        <w:rPr>
          <w:szCs w:val="26"/>
        </w:rPr>
        <w:t>js</w:t>
      </w:r>
      <w:proofErr w:type="spellEnd"/>
      <w:ins w:id="1726" w:author="Ignacio Ribera Diaz" w:date="2018-09-14T06:19:00Z">
        <w:r w:rsidR="00E41C1D">
          <w:rPr>
            <w:szCs w:val="26"/>
          </w:rPr>
          <w:t>”</w:t>
        </w:r>
      </w:ins>
      <w:r w:rsidR="00CC12B1">
        <w:rPr>
          <w:szCs w:val="26"/>
        </w:rPr>
        <w:t xml:space="preserve"> donde se incluya el script que deseamos usar o declararlo en el propio HTML.</w:t>
      </w:r>
    </w:p>
    <w:p w14:paraId="391B7C09" w14:textId="77777777" w:rsidR="00CC12B1" w:rsidRDefault="00CC12B1" w:rsidP="007D13FE">
      <w:pPr>
        <w:keepNext/>
        <w:spacing w:line="276" w:lineRule="auto"/>
      </w:pPr>
      <w:r>
        <w:rPr>
          <w:noProof/>
          <w:lang w:eastAsia="es-ES"/>
        </w:rPr>
        <w:drawing>
          <wp:inline distT="0" distB="0" distL="0" distR="0" wp14:anchorId="7EA60E6A" wp14:editId="2262972B">
            <wp:extent cx="5400040" cy="1422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42240"/>
                    </a:xfrm>
                    <a:prstGeom prst="rect">
                      <a:avLst/>
                    </a:prstGeom>
                  </pic:spPr>
                </pic:pic>
              </a:graphicData>
            </a:graphic>
          </wp:inline>
        </w:drawing>
      </w:r>
    </w:p>
    <w:p w14:paraId="0C93ECD2" w14:textId="4F4BA198" w:rsidR="00CC12B1" w:rsidRDefault="00CC12B1" w:rsidP="007D13FE">
      <w:pPr>
        <w:pStyle w:val="Descripcin"/>
        <w:spacing w:line="276" w:lineRule="auto"/>
        <w:rPr>
          <w:sz w:val="26"/>
          <w:szCs w:val="26"/>
        </w:rPr>
      </w:pPr>
      <w:bookmarkStart w:id="1727" w:name="_Toc524565878"/>
      <w:r>
        <w:t xml:space="preserve">Figura </w:t>
      </w:r>
      <w:r w:rsidR="00CE6A20">
        <w:rPr>
          <w:noProof/>
        </w:rPr>
        <w:fldChar w:fldCharType="begin"/>
      </w:r>
      <w:r w:rsidR="00CE6A20">
        <w:rPr>
          <w:noProof/>
        </w:rPr>
        <w:instrText xml:space="preserve"> SEQ Figura \* ARABIC </w:instrText>
      </w:r>
      <w:r w:rsidR="00CE6A20">
        <w:rPr>
          <w:noProof/>
        </w:rPr>
        <w:fldChar w:fldCharType="separate"/>
      </w:r>
      <w:ins w:id="1728" w:author="Ignacio Ribera Diaz" w:date="2018-09-16T02:57:00Z">
        <w:r w:rsidR="000D71BC">
          <w:rPr>
            <w:noProof/>
          </w:rPr>
          <w:t>7</w:t>
        </w:r>
      </w:ins>
      <w:del w:id="1729" w:author="Ignacio Ribera Diaz" w:date="2018-09-14T06:22:00Z">
        <w:r w:rsidR="00A85997" w:rsidDel="0035607C">
          <w:rPr>
            <w:noProof/>
          </w:rPr>
          <w:delText>5</w:delText>
        </w:r>
      </w:del>
      <w:r w:rsidR="00CE6A20">
        <w:rPr>
          <w:noProof/>
        </w:rPr>
        <w:fldChar w:fldCharType="end"/>
      </w:r>
      <w:r>
        <w:t xml:space="preserve"> Ejemplo importación JavaScript</w:t>
      </w:r>
      <w:ins w:id="1730" w:author="Ignacio Ribera Diaz" w:date="2018-09-12T02:57:00Z">
        <w:r w:rsidR="00AA55A9">
          <w:t>. Fuente</w:t>
        </w:r>
      </w:ins>
      <w:ins w:id="1731" w:author="Ignacio Ribera Diaz" w:date="2018-09-12T02:59:00Z">
        <w:r w:rsidR="00AA55A9">
          <w:t>: Propia</w:t>
        </w:r>
      </w:ins>
      <w:bookmarkEnd w:id="1727"/>
    </w:p>
    <w:p w14:paraId="1B3AD4E1" w14:textId="77777777" w:rsidR="00CC12B1" w:rsidRDefault="00CC12B1" w:rsidP="007D13FE">
      <w:pPr>
        <w:keepNext/>
        <w:spacing w:line="276" w:lineRule="auto"/>
      </w:pPr>
      <w:r>
        <w:rPr>
          <w:noProof/>
          <w:lang w:eastAsia="es-ES"/>
        </w:rPr>
        <w:drawing>
          <wp:inline distT="0" distB="0" distL="0" distR="0" wp14:anchorId="190075E6" wp14:editId="5748BF89">
            <wp:extent cx="5400040" cy="851535"/>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851535"/>
                    </a:xfrm>
                    <a:prstGeom prst="rect">
                      <a:avLst/>
                    </a:prstGeom>
                  </pic:spPr>
                </pic:pic>
              </a:graphicData>
            </a:graphic>
          </wp:inline>
        </w:drawing>
      </w:r>
    </w:p>
    <w:p w14:paraId="29949D4B" w14:textId="05343286" w:rsidR="00CC12B1" w:rsidRDefault="00CC12B1" w:rsidP="007D13FE">
      <w:pPr>
        <w:pStyle w:val="Descripcin"/>
        <w:spacing w:line="276" w:lineRule="auto"/>
        <w:rPr>
          <w:ins w:id="1732" w:author="Ignacio Ribera Diaz" w:date="2018-09-12T02:57:00Z"/>
        </w:rPr>
      </w:pPr>
      <w:bookmarkStart w:id="1733" w:name="_Toc524565879"/>
      <w:r>
        <w:t xml:space="preserve">Figura </w:t>
      </w:r>
      <w:r w:rsidR="00CE6A20">
        <w:rPr>
          <w:noProof/>
        </w:rPr>
        <w:fldChar w:fldCharType="begin"/>
      </w:r>
      <w:r w:rsidR="00CE6A20">
        <w:rPr>
          <w:noProof/>
        </w:rPr>
        <w:instrText xml:space="preserve"> SEQ Figura \* ARABIC </w:instrText>
      </w:r>
      <w:r w:rsidR="00CE6A20">
        <w:rPr>
          <w:noProof/>
        </w:rPr>
        <w:fldChar w:fldCharType="separate"/>
      </w:r>
      <w:ins w:id="1734" w:author="Ignacio Ribera Diaz" w:date="2018-09-16T02:57:00Z">
        <w:r w:rsidR="000D71BC">
          <w:rPr>
            <w:noProof/>
          </w:rPr>
          <w:t>8</w:t>
        </w:r>
      </w:ins>
      <w:del w:id="1735" w:author="Ignacio Ribera Diaz" w:date="2018-09-14T06:22:00Z">
        <w:r w:rsidR="00A85997" w:rsidDel="0035607C">
          <w:rPr>
            <w:noProof/>
          </w:rPr>
          <w:delText>6</w:delText>
        </w:r>
      </w:del>
      <w:r w:rsidR="00CE6A20">
        <w:rPr>
          <w:noProof/>
        </w:rPr>
        <w:fldChar w:fldCharType="end"/>
      </w:r>
      <w:r>
        <w:t xml:space="preserve"> Ejemplo declaración script en HTML</w:t>
      </w:r>
      <w:ins w:id="1736" w:author="Ignacio Ribera Diaz" w:date="2018-09-12T02:59:00Z">
        <w:r w:rsidR="00AA55A9">
          <w:t xml:space="preserve">. Fuente: </w:t>
        </w:r>
        <w:r w:rsidR="00AA55A9" w:rsidRPr="00AA55A9">
          <w:t>https://es.wikipedia.org/wiki/JavaScript</w:t>
        </w:r>
      </w:ins>
      <w:bookmarkEnd w:id="1733"/>
    </w:p>
    <w:p w14:paraId="33FAEDEB" w14:textId="77777777" w:rsidR="00AA55A9" w:rsidRPr="00AA55A9" w:rsidRDefault="00AA55A9">
      <w:pPr>
        <w:rPr>
          <w:rPrChange w:id="1737" w:author="Ignacio Ribera Diaz" w:date="2018-09-12T02:57:00Z">
            <w:rPr>
              <w:sz w:val="26"/>
              <w:szCs w:val="26"/>
            </w:rPr>
          </w:rPrChange>
        </w:rPr>
        <w:pPrChange w:id="1738" w:author="Ignacio Ribera Diaz" w:date="2018-09-12T02:57:00Z">
          <w:pPr>
            <w:pStyle w:val="Descripcin"/>
            <w:spacing w:line="276" w:lineRule="auto"/>
          </w:pPr>
        </w:pPrChange>
      </w:pPr>
    </w:p>
    <w:p w14:paraId="416B135F" w14:textId="01FDE0F2" w:rsidR="00AA55A9" w:rsidRDefault="00395504" w:rsidP="007D13FE">
      <w:pPr>
        <w:pStyle w:val="Ttulo2"/>
        <w:spacing w:line="276" w:lineRule="auto"/>
        <w:rPr>
          <w:ins w:id="1739" w:author="Ignacio Ribera Diaz" w:date="2018-09-12T03:04:00Z"/>
          <w:szCs w:val="28"/>
        </w:rPr>
      </w:pPr>
      <w:bookmarkStart w:id="1740" w:name="_Toc524664797"/>
      <w:r w:rsidRPr="007D13FE">
        <w:rPr>
          <w:szCs w:val="28"/>
        </w:rPr>
        <w:t>2.</w:t>
      </w:r>
      <w:ins w:id="1741" w:author="Ignacio Ribera Diaz" w:date="2018-09-12T03:03:00Z">
        <w:r w:rsidR="00AA55A9">
          <w:rPr>
            <w:szCs w:val="28"/>
          </w:rPr>
          <w:t>4</w:t>
        </w:r>
      </w:ins>
      <w:del w:id="1742" w:author="Ignacio Ribera Diaz" w:date="2018-09-12T03:03:00Z">
        <w:r w:rsidRPr="007D13FE" w:rsidDel="00AA55A9">
          <w:rPr>
            <w:szCs w:val="28"/>
          </w:rPr>
          <w:delText>4</w:delText>
        </w:r>
      </w:del>
      <w:r w:rsidRPr="007D13FE">
        <w:rPr>
          <w:szCs w:val="28"/>
        </w:rPr>
        <w:t xml:space="preserve"> </w:t>
      </w:r>
      <w:ins w:id="1743" w:author="Ignacio Ribera Diaz" w:date="2018-09-13T04:38:00Z">
        <w:r w:rsidR="00CD185C">
          <w:rPr>
            <w:szCs w:val="28"/>
          </w:rPr>
          <w:t>GitHub</w:t>
        </w:r>
      </w:ins>
      <w:bookmarkEnd w:id="1740"/>
    </w:p>
    <w:p w14:paraId="7A8DF125" w14:textId="3F8081F2" w:rsidR="00AA55A9" w:rsidRDefault="00AA55A9">
      <w:pPr>
        <w:rPr>
          <w:ins w:id="1744" w:author="Ignacio Ribera Diaz" w:date="2018-09-14T05:04:00Z"/>
        </w:rPr>
      </w:pPr>
    </w:p>
    <w:p w14:paraId="400601F2" w14:textId="3E234221" w:rsidR="003C614C" w:rsidRDefault="003C614C">
      <w:pPr>
        <w:rPr>
          <w:ins w:id="1745" w:author="Ignacio Ribera Diaz" w:date="2018-09-14T05:12:00Z"/>
        </w:rPr>
      </w:pPr>
      <w:ins w:id="1746" w:author="Ignacio Ribera Diaz" w:date="2018-09-14T05:04:00Z">
        <w:r>
          <w:t xml:space="preserve">GitHub </w:t>
        </w:r>
      </w:ins>
      <w:ins w:id="1747" w:author="Ignacio Ribera Diaz" w:date="2018-09-14T05:05:00Z">
        <w:r>
          <w:t>es un repositorio par</w:t>
        </w:r>
      </w:ins>
      <w:ins w:id="1748" w:author="Ignacio Ribera Diaz" w:date="2018-09-14T05:06:00Z">
        <w:r>
          <w:t xml:space="preserve">a alojar proyectos que utiliza el sistema para control de versiones llamado Git. Git fue </w:t>
        </w:r>
      </w:ins>
      <w:ins w:id="1749" w:author="Ignacio Ribera Diaz" w:date="2018-09-14T05:07:00Z">
        <w:r>
          <w:t>lanzado en abril de 2005</w:t>
        </w:r>
      </w:ins>
      <w:ins w:id="1750" w:author="Ignacio Ribera Diaz" w:date="2018-09-14T05:09:00Z">
        <w:r>
          <w:t>, desarrol</w:t>
        </w:r>
      </w:ins>
      <w:ins w:id="1751" w:author="Ignacio Ribera Diaz" w:date="2018-09-14T05:10:00Z">
        <w:r>
          <w:t xml:space="preserve">lado por Linus Torvalds, permite llevar un registro </w:t>
        </w:r>
      </w:ins>
      <w:ins w:id="1752" w:author="Ignacio Ribera Diaz" w:date="2018-09-14T05:11:00Z">
        <w:r>
          <w:t>de los cambios en archivos</w:t>
        </w:r>
        <w:r w:rsidR="000460DE">
          <w:t xml:space="preserve"> de código fuente cuando trabajamos con muchos de ellos. Este control también facilita el trabajo en paralelo dentro</w:t>
        </w:r>
      </w:ins>
      <w:ins w:id="1753" w:author="Ignacio Ribera Diaz" w:date="2018-09-14T05:12:00Z">
        <w:r w:rsidR="000460DE">
          <w:t xml:space="preserve"> de un grupo de desarrollo. Esta licencia es libre, por lo que muchas</w:t>
        </w:r>
      </w:ins>
      <w:ins w:id="1754" w:author="Ignacio Ribera Diaz" w:date="2018-09-14T05:13:00Z">
        <w:r w:rsidR="000460DE">
          <w:t xml:space="preserve"> empresas montan repositorios propios o comerciales con esta base.</w:t>
        </w:r>
      </w:ins>
    </w:p>
    <w:p w14:paraId="5081104E" w14:textId="5A136E0B" w:rsidR="000460DE" w:rsidRDefault="000460DE">
      <w:pPr>
        <w:rPr>
          <w:ins w:id="1755" w:author="Ignacio Ribera Diaz" w:date="2018-09-14T05:04:00Z"/>
        </w:rPr>
      </w:pPr>
      <w:ins w:id="1756" w:author="Ignacio Ribera Diaz" w:date="2018-09-14T05:14:00Z">
        <w:r>
          <w:t>La utilización de GitHub también es gratuita, lo que implica que se almacenen los proyectos de forma pública, aunque permite pagar por un servicio para almacenaje privado.</w:t>
        </w:r>
      </w:ins>
      <w:ins w:id="1757" w:author="Ignacio Ribera Diaz" w:date="2018-09-14T05:15:00Z">
        <w:r>
          <w:t xml:space="preserve"> Actualmente este sistema es propiedad de Microsoft (</w:t>
        </w:r>
      </w:ins>
      <w:ins w:id="1758" w:author="Ignacio Ribera Diaz" w:date="2018-09-14T05:16:00Z">
        <w:r w:rsidRPr="000460DE">
          <w:rPr>
            <w:rPrChange w:id="1759" w:author="Ignacio Ribera Diaz" w:date="2018-09-14T05:16:00Z">
              <w:rPr/>
            </w:rPrChange>
          </w:rPr>
          <w:fldChar w:fldCharType="begin"/>
        </w:r>
        <w:r w:rsidRPr="000460DE">
          <w:instrText xml:space="preserve"> HYPERLINK "</w:instrText>
        </w:r>
      </w:ins>
      <w:ins w:id="1760" w:author="Ignacio Ribera Diaz" w:date="2018-09-14T05:15:00Z">
        <w:r w:rsidRPr="000460DE">
          <w:instrText>https:</w:instrText>
        </w:r>
      </w:ins>
      <w:ins w:id="1761" w:author="Ignacio Ribera Diaz" w:date="2018-09-14T05:16:00Z">
        <w:r w:rsidRPr="000460DE">
          <w:instrText xml:space="preserve">//www.microsoft.com/" </w:instrText>
        </w:r>
        <w:r w:rsidRPr="000460DE">
          <w:rPr>
            <w:rPrChange w:id="1762" w:author="Ignacio Ribera Diaz" w:date="2018-09-14T05:16:00Z">
              <w:rPr/>
            </w:rPrChange>
          </w:rPr>
          <w:fldChar w:fldCharType="separate"/>
        </w:r>
      </w:ins>
      <w:ins w:id="1763" w:author="Ignacio Ribera Diaz" w:date="2018-09-14T05:15:00Z">
        <w:r w:rsidRPr="000460DE">
          <w:rPr>
            <w:rStyle w:val="Hipervnculo"/>
            <w:color w:val="auto"/>
            <w:rPrChange w:id="1764" w:author="Ignacio Ribera Diaz" w:date="2018-09-14T05:16:00Z">
              <w:rPr>
                <w:rStyle w:val="Hipervnculo"/>
              </w:rPr>
            </w:rPrChange>
          </w:rPr>
          <w:t>https:</w:t>
        </w:r>
      </w:ins>
      <w:ins w:id="1765" w:author="Ignacio Ribera Diaz" w:date="2018-09-14T05:16:00Z">
        <w:r w:rsidRPr="000460DE">
          <w:rPr>
            <w:rStyle w:val="Hipervnculo"/>
            <w:color w:val="auto"/>
            <w:rPrChange w:id="1766" w:author="Ignacio Ribera Diaz" w:date="2018-09-14T05:16:00Z">
              <w:rPr>
                <w:rStyle w:val="Hipervnculo"/>
              </w:rPr>
            </w:rPrChange>
          </w:rPr>
          <w:t>//www.microsoft.com/</w:t>
        </w:r>
        <w:r w:rsidRPr="000460DE">
          <w:rPr>
            <w:rPrChange w:id="1767" w:author="Ignacio Ribera Diaz" w:date="2018-09-14T05:16:00Z">
              <w:rPr/>
            </w:rPrChange>
          </w:rPr>
          <w:fldChar w:fldCharType="end"/>
        </w:r>
        <w:r w:rsidRPr="000460DE">
          <w:t xml:space="preserve">), </w:t>
        </w:r>
        <w:r>
          <w:t>que lo compro el 4 de junio del 2018.</w:t>
        </w:r>
      </w:ins>
    </w:p>
    <w:p w14:paraId="3A0DA0EA" w14:textId="7FB8204C" w:rsidR="003C614C" w:rsidRDefault="000460DE">
      <w:pPr>
        <w:rPr>
          <w:ins w:id="1768" w:author="Ignacio Ribera Diaz" w:date="2018-09-14T05:17:00Z"/>
        </w:rPr>
      </w:pPr>
      <w:ins w:id="1769" w:author="Ignacio Ribera Diaz" w:date="2018-09-14T05:16:00Z">
        <w:r>
          <w:t>Los comandos</w:t>
        </w:r>
      </w:ins>
      <w:ins w:id="1770" w:author="Ignacio Ribera Diaz" w:date="2018-09-14T05:17:00Z">
        <w:r>
          <w:t xml:space="preserve"> implementados para su utilización son los siguientes</w:t>
        </w:r>
      </w:ins>
      <w:ins w:id="1771" w:author="Ignacio Ribera Diaz" w:date="2018-09-14T05:18:00Z">
        <w:r>
          <w:t xml:space="preserve"> (Wikipedia Git</w:t>
        </w:r>
      </w:ins>
      <w:ins w:id="1772" w:author="Ignacio Ribera Diaz" w:date="2018-09-14T05:17:00Z">
        <w:r>
          <w:t>:</w:t>
        </w:r>
      </w:ins>
      <w:ins w:id="1773" w:author="Ignacio Ribera Diaz" w:date="2018-09-14T05:18:00Z">
        <w:r>
          <w:t xml:space="preserve"> </w:t>
        </w:r>
      </w:ins>
      <w:ins w:id="1774" w:author="Ignacio Ribera Diaz" w:date="2018-09-14T05:19:00Z">
        <w:r w:rsidRPr="000460DE">
          <w:t>https://es.wikipedia.org/wiki/Git#%C3%93rdenes_b%C3%A1sicas</w:t>
        </w:r>
        <w:r>
          <w:t>):</w:t>
        </w:r>
      </w:ins>
    </w:p>
    <w:p w14:paraId="1409DF88" w14:textId="55BC0AA1" w:rsidR="000460DE" w:rsidRDefault="000460DE" w:rsidP="000460DE">
      <w:pPr>
        <w:pStyle w:val="Prrafodelista"/>
        <w:numPr>
          <w:ilvl w:val="0"/>
          <w:numId w:val="9"/>
        </w:numPr>
        <w:rPr>
          <w:ins w:id="1775" w:author="Ignacio Ribera Diaz" w:date="2018-09-14T05:19:00Z"/>
        </w:rPr>
      </w:pPr>
      <w:proofErr w:type="spellStart"/>
      <w:ins w:id="1776" w:author="Ignacio Ribera Diaz" w:date="2018-09-14T05:17:00Z">
        <w:r>
          <w:lastRenderedPageBreak/>
          <w:t>git</w:t>
        </w:r>
        <w:proofErr w:type="spellEnd"/>
        <w:r>
          <w:t xml:space="preserve"> </w:t>
        </w:r>
        <w:proofErr w:type="spellStart"/>
        <w:r>
          <w:t>fetch</w:t>
        </w:r>
        <w:proofErr w:type="spellEnd"/>
        <w:r>
          <w:t>.</w:t>
        </w:r>
      </w:ins>
      <w:ins w:id="1777" w:author="Ignacio Ribera Diaz" w:date="2018-09-14T05:18:00Z">
        <w:r>
          <w:t xml:space="preserve"> Descarga los cambios realizados en el repositorio remoto.</w:t>
        </w:r>
      </w:ins>
    </w:p>
    <w:p w14:paraId="29F0A89E" w14:textId="4553A2A9" w:rsidR="000460DE" w:rsidRDefault="000460DE" w:rsidP="000460DE">
      <w:pPr>
        <w:pStyle w:val="Prrafodelista"/>
        <w:numPr>
          <w:ilvl w:val="0"/>
          <w:numId w:val="9"/>
        </w:numPr>
        <w:rPr>
          <w:ins w:id="1778" w:author="Ignacio Ribera Diaz" w:date="2018-09-14T05:21:00Z"/>
        </w:rPr>
      </w:pPr>
      <w:proofErr w:type="spellStart"/>
      <w:ins w:id="1779" w:author="Ignacio Ribera Diaz" w:date="2018-09-14T05:19:00Z">
        <w:r>
          <w:t>git</w:t>
        </w:r>
        <w:proofErr w:type="spellEnd"/>
        <w:r>
          <w:t xml:space="preserve"> </w:t>
        </w:r>
        <w:proofErr w:type="spellStart"/>
        <w:r>
          <w:t>merge</w:t>
        </w:r>
        <w:proofErr w:type="spellEnd"/>
        <w:r>
          <w:t xml:space="preserve"> &lt;</w:t>
        </w:r>
        <w:proofErr w:type="spellStart"/>
        <w:r>
          <w:t>nombre_rama</w:t>
        </w:r>
        <w:proofErr w:type="spellEnd"/>
        <w:r>
          <w:t xml:space="preserve">&gt;. </w:t>
        </w:r>
      </w:ins>
      <w:ins w:id="1780" w:author="Ignacio Ribera Diaz" w:date="2018-09-14T05:20:00Z">
        <w:r>
          <w:t>Impacta el proyecto de la rama en la que estás situado sobre la rama “</w:t>
        </w:r>
        <w:proofErr w:type="spellStart"/>
        <w:r>
          <w:t>nombre</w:t>
        </w:r>
      </w:ins>
      <w:ins w:id="1781" w:author="Ignacio Ribera Diaz" w:date="2018-09-14T05:21:00Z">
        <w:r>
          <w:t>_rama</w:t>
        </w:r>
        <w:proofErr w:type="spellEnd"/>
        <w:r>
          <w:t>”.</w:t>
        </w:r>
      </w:ins>
    </w:p>
    <w:p w14:paraId="349408E2" w14:textId="466B5A31" w:rsidR="000460DE" w:rsidRDefault="000460DE" w:rsidP="000460DE">
      <w:pPr>
        <w:pStyle w:val="Prrafodelista"/>
        <w:numPr>
          <w:ilvl w:val="0"/>
          <w:numId w:val="9"/>
        </w:numPr>
        <w:rPr>
          <w:ins w:id="1782" w:author="Ignacio Ribera Diaz" w:date="2018-09-14T05:21:00Z"/>
        </w:rPr>
      </w:pPr>
      <w:proofErr w:type="spellStart"/>
      <w:ins w:id="1783" w:author="Ignacio Ribera Diaz" w:date="2018-09-14T05:21:00Z">
        <w:r>
          <w:t>git</w:t>
        </w:r>
        <w:proofErr w:type="spellEnd"/>
        <w:r>
          <w:t xml:space="preserve"> </w:t>
        </w:r>
        <w:proofErr w:type="spellStart"/>
        <w:r w:rsidR="008F6C00">
          <w:t>pull</w:t>
        </w:r>
        <w:proofErr w:type="spellEnd"/>
        <w:r w:rsidR="008F6C00">
          <w:t xml:space="preserve">. Combinación de los comandos </w:t>
        </w:r>
        <w:proofErr w:type="spellStart"/>
        <w:r w:rsidR="008F6C00">
          <w:t>fetch</w:t>
        </w:r>
        <w:proofErr w:type="spellEnd"/>
        <w:r w:rsidR="008F6C00">
          <w:t xml:space="preserve"> y </w:t>
        </w:r>
        <w:proofErr w:type="spellStart"/>
        <w:r w:rsidR="008F6C00">
          <w:t>merge</w:t>
        </w:r>
        <w:proofErr w:type="spellEnd"/>
        <w:r w:rsidR="008F6C00">
          <w:t>.</w:t>
        </w:r>
      </w:ins>
    </w:p>
    <w:p w14:paraId="1F6FF2ED" w14:textId="74FEDAAB" w:rsidR="008F6C00" w:rsidRDefault="008F6C00" w:rsidP="000460DE">
      <w:pPr>
        <w:pStyle w:val="Prrafodelista"/>
        <w:numPr>
          <w:ilvl w:val="0"/>
          <w:numId w:val="9"/>
        </w:numPr>
        <w:rPr>
          <w:ins w:id="1784" w:author="Ignacio Ribera Diaz" w:date="2018-09-14T05:22:00Z"/>
        </w:rPr>
      </w:pPr>
      <w:proofErr w:type="spellStart"/>
      <w:ins w:id="1785" w:author="Ignacio Ribera Diaz" w:date="2018-09-14T05:29:00Z">
        <w:r w:rsidRPr="00540349">
          <w:rPr>
            <w:rPrChange w:id="1786" w:author="Ignacio Ribera Diaz" w:date="2018-09-16T00:35:00Z">
              <w:rPr>
                <w:lang w:val="en-US"/>
              </w:rPr>
            </w:rPrChange>
          </w:rPr>
          <w:t>g</w:t>
        </w:r>
      </w:ins>
      <w:ins w:id="1787" w:author="Ignacio Ribera Diaz" w:date="2018-09-14T05:21:00Z">
        <w:r w:rsidRPr="00540349">
          <w:rPr>
            <w:rPrChange w:id="1788" w:author="Ignacio Ribera Diaz" w:date="2018-09-16T00:35:00Z">
              <w:rPr/>
            </w:rPrChange>
          </w:rPr>
          <w:t>it</w:t>
        </w:r>
        <w:proofErr w:type="spellEnd"/>
        <w:r w:rsidRPr="00540349">
          <w:rPr>
            <w:rPrChange w:id="1789" w:author="Ignacio Ribera Diaz" w:date="2018-09-16T00:35:00Z">
              <w:rPr/>
            </w:rPrChange>
          </w:rPr>
          <w:t xml:space="preserve"> </w:t>
        </w:r>
        <w:proofErr w:type="spellStart"/>
        <w:r w:rsidRPr="00540349">
          <w:rPr>
            <w:rPrChange w:id="1790" w:author="Ignacio Ribera Diaz" w:date="2018-09-16T00:35:00Z">
              <w:rPr/>
            </w:rPrChange>
          </w:rPr>
          <w:t>commit</w:t>
        </w:r>
        <w:proofErr w:type="spellEnd"/>
        <w:r w:rsidRPr="00540349">
          <w:rPr>
            <w:rPrChange w:id="1791" w:author="Ignacio Ribera Diaz" w:date="2018-09-16T00:35:00Z">
              <w:rPr/>
            </w:rPrChange>
          </w:rPr>
          <w:t xml:space="preserve"> -am “&lt;mensaje&gt;”. </w:t>
        </w:r>
        <w:r w:rsidRPr="008F6C00">
          <w:t>C</w:t>
        </w:r>
        <w:r w:rsidRPr="008F6C00">
          <w:rPr>
            <w:rPrChange w:id="1792" w:author="Ignacio Ribera Diaz" w:date="2018-09-14T05:22:00Z">
              <w:rPr>
                <w:lang w:val="en-US"/>
              </w:rPr>
            </w:rPrChange>
          </w:rPr>
          <w:t>onfirma los</w:t>
        </w:r>
      </w:ins>
      <w:ins w:id="1793" w:author="Ignacio Ribera Diaz" w:date="2018-09-14T05:22:00Z">
        <w:r w:rsidRPr="008F6C00">
          <w:rPr>
            <w:rPrChange w:id="1794" w:author="Ignacio Ribera Diaz" w:date="2018-09-14T05:22:00Z">
              <w:rPr>
                <w:lang w:val="en-US"/>
              </w:rPr>
            </w:rPrChange>
          </w:rPr>
          <w:t xml:space="preserve"> cambios que s</w:t>
        </w:r>
        <w:r>
          <w:t>e hayan realizado y le asocia el mensaje como descripción.</w:t>
        </w:r>
      </w:ins>
    </w:p>
    <w:p w14:paraId="2148BF4A" w14:textId="04DF8203" w:rsidR="008F6C00" w:rsidRDefault="008F6C00" w:rsidP="000460DE">
      <w:pPr>
        <w:pStyle w:val="Prrafodelista"/>
        <w:numPr>
          <w:ilvl w:val="0"/>
          <w:numId w:val="9"/>
        </w:numPr>
        <w:rPr>
          <w:ins w:id="1795" w:author="Ignacio Ribera Diaz" w:date="2018-09-14T05:22:00Z"/>
        </w:rPr>
      </w:pPr>
      <w:proofErr w:type="spellStart"/>
      <w:ins w:id="1796" w:author="Ignacio Ribera Diaz" w:date="2018-09-14T05:22:00Z">
        <w:r w:rsidRPr="008F6C00">
          <w:t>git</w:t>
        </w:r>
        <w:proofErr w:type="spellEnd"/>
        <w:r w:rsidRPr="008F6C00">
          <w:t xml:space="preserve"> </w:t>
        </w:r>
        <w:proofErr w:type="spellStart"/>
        <w:r w:rsidRPr="008F6C00">
          <w:t>push</w:t>
        </w:r>
        <w:proofErr w:type="spellEnd"/>
        <w:r w:rsidRPr="008F6C00">
          <w:t xml:space="preserve"> </w:t>
        </w:r>
        <w:proofErr w:type="spellStart"/>
        <w:r w:rsidRPr="008F6C00">
          <w:t>origin</w:t>
        </w:r>
        <w:proofErr w:type="spellEnd"/>
        <w:r w:rsidRPr="008F6C00">
          <w:t xml:space="preserve"> &lt;</w:t>
        </w:r>
        <w:proofErr w:type="spellStart"/>
        <w:r w:rsidRPr="008F6C00">
          <w:t>nombre_ram</w:t>
        </w:r>
        <w:r w:rsidRPr="008F6C00">
          <w:rPr>
            <w:rPrChange w:id="1797" w:author="Ignacio Ribera Diaz" w:date="2018-09-14T05:22:00Z">
              <w:rPr>
                <w:lang w:val="en-US"/>
              </w:rPr>
            </w:rPrChange>
          </w:rPr>
          <w:t>a</w:t>
        </w:r>
        <w:proofErr w:type="spellEnd"/>
        <w:r w:rsidRPr="008F6C00">
          <w:rPr>
            <w:rPrChange w:id="1798" w:author="Ignacio Ribera Diaz" w:date="2018-09-14T05:22:00Z">
              <w:rPr>
                <w:lang w:val="en-US"/>
              </w:rPr>
            </w:rPrChange>
          </w:rPr>
          <w:t>&gt;. Su</w:t>
        </w:r>
        <w:r>
          <w:t>be la rama al servidor remoto.</w:t>
        </w:r>
      </w:ins>
    </w:p>
    <w:p w14:paraId="0D8B65AA" w14:textId="7BFC953F" w:rsidR="008F6C00" w:rsidRDefault="008F6C00" w:rsidP="000460DE">
      <w:pPr>
        <w:pStyle w:val="Prrafodelista"/>
        <w:numPr>
          <w:ilvl w:val="0"/>
          <w:numId w:val="9"/>
        </w:numPr>
        <w:rPr>
          <w:ins w:id="1799" w:author="Ignacio Ribera Diaz" w:date="2018-09-14T05:23:00Z"/>
        </w:rPr>
      </w:pPr>
      <w:proofErr w:type="spellStart"/>
      <w:ins w:id="1800" w:author="Ignacio Ribera Diaz" w:date="2018-09-14T05:22:00Z">
        <w:r>
          <w:t>git</w:t>
        </w:r>
        <w:proofErr w:type="spellEnd"/>
        <w:r>
          <w:t xml:space="preserve"> </w:t>
        </w:r>
      </w:ins>
      <w:proofErr w:type="gramStart"/>
      <w:ins w:id="1801" w:author="Ignacio Ribera Diaz" w:date="2018-09-14T05:23:00Z">
        <w:r>
          <w:t>status</w:t>
        </w:r>
        <w:proofErr w:type="gramEnd"/>
        <w:r>
          <w:t>. Muestra el estado en el que se encuentra la rama.</w:t>
        </w:r>
      </w:ins>
    </w:p>
    <w:p w14:paraId="23F67997" w14:textId="58A83D0B" w:rsidR="008F6C00" w:rsidRDefault="008F6C00" w:rsidP="000460DE">
      <w:pPr>
        <w:pStyle w:val="Prrafodelista"/>
        <w:numPr>
          <w:ilvl w:val="0"/>
          <w:numId w:val="9"/>
        </w:numPr>
        <w:rPr>
          <w:ins w:id="1802" w:author="Ignacio Ribera Diaz" w:date="2018-09-14T05:23:00Z"/>
        </w:rPr>
      </w:pPr>
      <w:proofErr w:type="spellStart"/>
      <w:ins w:id="1803" w:author="Ignacio Ribera Diaz" w:date="2018-09-14T05:29:00Z">
        <w:r>
          <w:t>g</w:t>
        </w:r>
      </w:ins>
      <w:ins w:id="1804" w:author="Ignacio Ribera Diaz" w:date="2018-09-14T05:23:00Z">
        <w:r>
          <w:t>it</w:t>
        </w:r>
        <w:proofErr w:type="spellEnd"/>
        <w:r>
          <w:t xml:space="preserve"> </w:t>
        </w:r>
        <w:proofErr w:type="spellStart"/>
        <w:r>
          <w:t>add</w:t>
        </w:r>
        <w:proofErr w:type="spellEnd"/>
        <w:r>
          <w:t xml:space="preserve"> &lt;</w:t>
        </w:r>
        <w:proofErr w:type="spellStart"/>
        <w:r>
          <w:t>nombre_archivo</w:t>
        </w:r>
        <w:proofErr w:type="spellEnd"/>
        <w:r>
          <w:t>&gt;. Realiza el tracking del archivo “</w:t>
        </w:r>
        <w:proofErr w:type="spellStart"/>
        <w:r>
          <w:t>nombre_archivo</w:t>
        </w:r>
        <w:proofErr w:type="spellEnd"/>
        <w:r>
          <w:t>”.</w:t>
        </w:r>
      </w:ins>
    </w:p>
    <w:p w14:paraId="131B19C0" w14:textId="6A606BEE" w:rsidR="008F6C00" w:rsidRDefault="008F6C00" w:rsidP="000460DE">
      <w:pPr>
        <w:pStyle w:val="Prrafodelista"/>
        <w:numPr>
          <w:ilvl w:val="0"/>
          <w:numId w:val="9"/>
        </w:numPr>
        <w:rPr>
          <w:ins w:id="1805" w:author="Ignacio Ribera Diaz" w:date="2018-09-14T05:24:00Z"/>
        </w:rPr>
      </w:pPr>
      <w:proofErr w:type="spellStart"/>
      <w:ins w:id="1806" w:author="Ignacio Ribera Diaz" w:date="2018-09-14T05:29:00Z">
        <w:r>
          <w:t>g</w:t>
        </w:r>
      </w:ins>
      <w:ins w:id="1807" w:author="Ignacio Ribera Diaz" w:date="2018-09-14T05:23:00Z">
        <w:r w:rsidRPr="008F6C00">
          <w:t>it</w:t>
        </w:r>
        <w:proofErr w:type="spellEnd"/>
        <w:r w:rsidRPr="008F6C00">
          <w:t xml:space="preserve"> </w:t>
        </w:r>
      </w:ins>
      <w:proofErr w:type="spellStart"/>
      <w:ins w:id="1808" w:author="Ignacio Ribera Diaz" w:date="2018-09-14T05:24:00Z">
        <w:r w:rsidRPr="008F6C00">
          <w:t>checkout</w:t>
        </w:r>
        <w:proofErr w:type="spellEnd"/>
        <w:r w:rsidRPr="008F6C00">
          <w:t xml:space="preserve"> -b &lt;</w:t>
        </w:r>
        <w:proofErr w:type="spellStart"/>
        <w:r w:rsidRPr="008F6C00">
          <w:t>nombre_ram</w:t>
        </w:r>
        <w:r w:rsidRPr="008F6C00">
          <w:rPr>
            <w:rPrChange w:id="1809" w:author="Ignacio Ribera Diaz" w:date="2018-09-14T05:24:00Z">
              <w:rPr>
                <w:lang w:val="en-US"/>
              </w:rPr>
            </w:rPrChange>
          </w:rPr>
          <w:t>a_nueva</w:t>
        </w:r>
        <w:proofErr w:type="spellEnd"/>
        <w:r>
          <w:t>&gt;. Crea una nueva rama a partir de la actual y salta a ella.</w:t>
        </w:r>
      </w:ins>
    </w:p>
    <w:p w14:paraId="407BCD77" w14:textId="3B6A76F8" w:rsidR="008F6C00" w:rsidRDefault="008F6C00" w:rsidP="000460DE">
      <w:pPr>
        <w:pStyle w:val="Prrafodelista"/>
        <w:numPr>
          <w:ilvl w:val="0"/>
          <w:numId w:val="9"/>
        </w:numPr>
        <w:rPr>
          <w:ins w:id="1810" w:author="Ignacio Ribera Diaz" w:date="2018-09-14T05:25:00Z"/>
        </w:rPr>
      </w:pPr>
      <w:ins w:id="1811" w:author="Ignacio Ribera Diaz" w:date="2018-09-14T05:29:00Z">
        <w:r>
          <w:rPr>
            <w:lang w:val="en-US"/>
          </w:rPr>
          <w:t>g</w:t>
        </w:r>
      </w:ins>
      <w:ins w:id="1812" w:author="Ignacio Ribera Diaz" w:date="2018-09-14T05:24:00Z">
        <w:r w:rsidRPr="008F6C00">
          <w:rPr>
            <w:lang w:val="en-US"/>
            <w:rPrChange w:id="1813" w:author="Ignacio Ribera Diaz" w:date="2018-09-14T05:24:00Z">
              <w:rPr/>
            </w:rPrChange>
          </w:rPr>
          <w:t>it checkout -t origin/&lt;</w:t>
        </w:r>
        <w:proofErr w:type="spellStart"/>
        <w:r w:rsidRPr="008F6C00">
          <w:rPr>
            <w:lang w:val="en-US"/>
            <w:rPrChange w:id="1814" w:author="Ignacio Ribera Diaz" w:date="2018-09-14T05:24:00Z">
              <w:rPr/>
            </w:rPrChange>
          </w:rPr>
          <w:t>n</w:t>
        </w:r>
        <w:r>
          <w:rPr>
            <w:lang w:val="en-US"/>
          </w:rPr>
          <w:t>ombre_rama</w:t>
        </w:r>
        <w:proofErr w:type="spellEnd"/>
        <w:r>
          <w:rPr>
            <w:lang w:val="en-US"/>
          </w:rPr>
          <w:t>&gt;</w:t>
        </w:r>
      </w:ins>
      <w:ins w:id="1815" w:author="Ignacio Ribera Diaz" w:date="2018-09-14T05:25:00Z">
        <w:r>
          <w:rPr>
            <w:lang w:val="en-US"/>
          </w:rPr>
          <w:t xml:space="preserve">. </w:t>
        </w:r>
        <w:r w:rsidRPr="008F6C00">
          <w:rPr>
            <w:rPrChange w:id="1816" w:author="Ignacio Ribera Diaz" w:date="2018-09-14T05:25:00Z">
              <w:rPr>
                <w:lang w:val="en-US"/>
              </w:rPr>
            </w:rPrChange>
          </w:rPr>
          <w:t>Si “</w:t>
        </w:r>
        <w:proofErr w:type="spellStart"/>
        <w:r w:rsidRPr="008F6C00">
          <w:rPr>
            <w:rPrChange w:id="1817" w:author="Ignacio Ribera Diaz" w:date="2018-09-14T05:25:00Z">
              <w:rPr>
                <w:lang w:val="en-US"/>
              </w:rPr>
            </w:rPrChange>
          </w:rPr>
          <w:t>nombre_rama</w:t>
        </w:r>
        <w:proofErr w:type="spellEnd"/>
        <w:r w:rsidRPr="008F6C00">
          <w:rPr>
            <w:rPrChange w:id="1818" w:author="Ignacio Ribera Diaz" w:date="2018-09-14T05:25:00Z">
              <w:rPr>
                <w:lang w:val="en-US"/>
              </w:rPr>
            </w:rPrChange>
          </w:rPr>
          <w:t>” existe e</w:t>
        </w:r>
        <w:r>
          <w:t>n el repositorio, crea una copia local de esa rama.</w:t>
        </w:r>
      </w:ins>
    </w:p>
    <w:p w14:paraId="7C3BFEC3" w14:textId="32825F7F" w:rsidR="008F6C00" w:rsidRDefault="008F6C00" w:rsidP="000460DE">
      <w:pPr>
        <w:pStyle w:val="Prrafodelista"/>
        <w:numPr>
          <w:ilvl w:val="0"/>
          <w:numId w:val="9"/>
        </w:numPr>
        <w:rPr>
          <w:ins w:id="1819" w:author="Ignacio Ribera Diaz" w:date="2018-09-14T05:25:00Z"/>
        </w:rPr>
      </w:pPr>
      <w:proofErr w:type="spellStart"/>
      <w:ins w:id="1820" w:author="Ignacio Ribera Diaz" w:date="2018-09-14T05:29:00Z">
        <w:r>
          <w:t>g</w:t>
        </w:r>
      </w:ins>
      <w:ins w:id="1821" w:author="Ignacio Ribera Diaz" w:date="2018-09-14T05:25:00Z">
        <w:r>
          <w:t>it</w:t>
        </w:r>
        <w:proofErr w:type="spellEnd"/>
        <w:r>
          <w:t xml:space="preserve"> </w:t>
        </w:r>
        <w:proofErr w:type="spellStart"/>
        <w:r>
          <w:t>branch</w:t>
        </w:r>
        <w:proofErr w:type="spellEnd"/>
        <w:r>
          <w:t>. Lista las ramas locales</w:t>
        </w:r>
      </w:ins>
      <w:ins w:id="1822" w:author="Ignacio Ribera Diaz" w:date="2018-09-14T05:26:00Z">
        <w:r>
          <w:t>.</w:t>
        </w:r>
      </w:ins>
    </w:p>
    <w:p w14:paraId="0511E0DA" w14:textId="7AA11D02" w:rsidR="008F6C00" w:rsidRDefault="008F6C00" w:rsidP="000460DE">
      <w:pPr>
        <w:pStyle w:val="Prrafodelista"/>
        <w:numPr>
          <w:ilvl w:val="0"/>
          <w:numId w:val="9"/>
        </w:numPr>
        <w:rPr>
          <w:ins w:id="1823" w:author="Ignacio Ribera Diaz" w:date="2018-09-14T05:26:00Z"/>
        </w:rPr>
      </w:pPr>
      <w:proofErr w:type="spellStart"/>
      <w:ins w:id="1824" w:author="Ignacio Ribera Diaz" w:date="2018-09-14T05:29:00Z">
        <w:r>
          <w:t>g</w:t>
        </w:r>
      </w:ins>
      <w:ins w:id="1825" w:author="Ignacio Ribera Diaz" w:date="2018-09-14T05:25:00Z">
        <w:r w:rsidRPr="008F6C00">
          <w:t>i</w:t>
        </w:r>
      </w:ins>
      <w:ins w:id="1826" w:author="Ignacio Ribera Diaz" w:date="2018-09-14T05:26:00Z">
        <w:r w:rsidRPr="008F6C00">
          <w:t>t</w:t>
        </w:r>
        <w:proofErr w:type="spellEnd"/>
        <w:r w:rsidRPr="008F6C00">
          <w:t xml:space="preserve"> </w:t>
        </w:r>
        <w:proofErr w:type="spellStart"/>
        <w:r>
          <w:t>b</w:t>
        </w:r>
        <w:r w:rsidRPr="008F6C00">
          <w:t>ranch</w:t>
        </w:r>
        <w:proofErr w:type="spellEnd"/>
        <w:r w:rsidRPr="008F6C00">
          <w:t xml:space="preserve"> -a. Lista l</w:t>
        </w:r>
        <w:r w:rsidRPr="008F6C00">
          <w:rPr>
            <w:rPrChange w:id="1827" w:author="Ignacio Ribera Diaz" w:date="2018-09-14T05:26:00Z">
              <w:rPr>
                <w:lang w:val="en-US"/>
              </w:rPr>
            </w:rPrChange>
          </w:rPr>
          <w:t>as</w:t>
        </w:r>
        <w:r>
          <w:t xml:space="preserve"> ramas locales y remotas.</w:t>
        </w:r>
      </w:ins>
    </w:p>
    <w:p w14:paraId="3DBE8B69" w14:textId="42DD43BF" w:rsidR="008F6C00" w:rsidRDefault="008F6C00" w:rsidP="000460DE">
      <w:pPr>
        <w:pStyle w:val="Prrafodelista"/>
        <w:numPr>
          <w:ilvl w:val="0"/>
          <w:numId w:val="9"/>
        </w:numPr>
        <w:rPr>
          <w:ins w:id="1828" w:author="Ignacio Ribera Diaz" w:date="2018-09-14T05:27:00Z"/>
        </w:rPr>
      </w:pPr>
      <w:proofErr w:type="spellStart"/>
      <w:ins w:id="1829" w:author="Ignacio Ribera Diaz" w:date="2018-09-14T05:29:00Z">
        <w:r>
          <w:t>g</w:t>
        </w:r>
      </w:ins>
      <w:ins w:id="1830" w:author="Ignacio Ribera Diaz" w:date="2018-09-14T05:26:00Z">
        <w:r w:rsidRPr="008F6C00">
          <w:t>it</w:t>
        </w:r>
        <w:proofErr w:type="spellEnd"/>
        <w:r w:rsidRPr="008F6C00">
          <w:t xml:space="preserve"> </w:t>
        </w:r>
        <w:proofErr w:type="spellStart"/>
        <w:r w:rsidRPr="008F6C00">
          <w:t>branch</w:t>
        </w:r>
        <w:proofErr w:type="spellEnd"/>
        <w:r w:rsidRPr="008F6C00">
          <w:t xml:space="preserve"> -d &lt;</w:t>
        </w:r>
        <w:proofErr w:type="spellStart"/>
        <w:r w:rsidRPr="008F6C00">
          <w:t>nombre_ram</w:t>
        </w:r>
        <w:r w:rsidRPr="008F6C00">
          <w:rPr>
            <w:rPrChange w:id="1831" w:author="Ignacio Ribera Diaz" w:date="2018-09-14T05:26:00Z">
              <w:rPr>
                <w:lang w:val="en-US"/>
              </w:rPr>
            </w:rPrChange>
          </w:rPr>
          <w:t>a</w:t>
        </w:r>
        <w:proofErr w:type="spellEnd"/>
        <w:r w:rsidRPr="008F6C00">
          <w:rPr>
            <w:rPrChange w:id="1832" w:author="Ignacio Ribera Diaz" w:date="2018-09-14T05:26:00Z">
              <w:rPr>
                <w:lang w:val="en-US"/>
              </w:rPr>
            </w:rPrChange>
          </w:rPr>
          <w:t>&gt;. E</w:t>
        </w:r>
        <w:r>
          <w:t xml:space="preserve">limina la rama </w:t>
        </w:r>
      </w:ins>
      <w:ins w:id="1833" w:author="Ignacio Ribera Diaz" w:date="2018-09-14T05:27:00Z">
        <w:r>
          <w:t>“</w:t>
        </w:r>
        <w:proofErr w:type="spellStart"/>
        <w:r>
          <w:t>nombre_rama</w:t>
        </w:r>
        <w:proofErr w:type="spellEnd"/>
        <w:r>
          <w:t>” de manera local.</w:t>
        </w:r>
      </w:ins>
    </w:p>
    <w:p w14:paraId="3F7B7AC0" w14:textId="795866B6" w:rsidR="008F6C00" w:rsidRDefault="008F6C00" w:rsidP="000460DE">
      <w:pPr>
        <w:pStyle w:val="Prrafodelista"/>
        <w:numPr>
          <w:ilvl w:val="0"/>
          <w:numId w:val="9"/>
        </w:numPr>
        <w:rPr>
          <w:ins w:id="1834" w:author="Ignacio Ribera Diaz" w:date="2018-09-14T05:28:00Z"/>
        </w:rPr>
      </w:pPr>
      <w:proofErr w:type="spellStart"/>
      <w:ins w:id="1835" w:author="Ignacio Ribera Diaz" w:date="2018-09-14T05:29:00Z">
        <w:r>
          <w:t>g</w:t>
        </w:r>
      </w:ins>
      <w:ins w:id="1836" w:author="Ignacio Ribera Diaz" w:date="2018-09-14T05:27:00Z">
        <w:r w:rsidRPr="008F6C00">
          <w:t>it</w:t>
        </w:r>
        <w:proofErr w:type="spellEnd"/>
        <w:r w:rsidRPr="008F6C00">
          <w:t xml:space="preserve"> </w:t>
        </w:r>
        <w:proofErr w:type="spellStart"/>
        <w:r w:rsidRPr="008F6C00">
          <w:t>push</w:t>
        </w:r>
        <w:proofErr w:type="spellEnd"/>
        <w:r w:rsidRPr="008F6C00">
          <w:t xml:space="preserve"> </w:t>
        </w:r>
        <w:proofErr w:type="spellStart"/>
        <w:r w:rsidRPr="008F6C00">
          <w:t>origin</w:t>
        </w:r>
        <w:proofErr w:type="spellEnd"/>
        <w:r w:rsidRPr="008F6C00">
          <w:t xml:space="preserve"> &lt;</w:t>
        </w:r>
        <w:proofErr w:type="spellStart"/>
        <w:r w:rsidRPr="008F6C00">
          <w:t>nombre_ram</w:t>
        </w:r>
        <w:r w:rsidRPr="008F6C00">
          <w:rPr>
            <w:rPrChange w:id="1837" w:author="Ignacio Ribera Diaz" w:date="2018-09-14T05:27:00Z">
              <w:rPr>
                <w:lang w:val="en-US"/>
              </w:rPr>
            </w:rPrChange>
          </w:rPr>
          <w:t>a</w:t>
        </w:r>
        <w:proofErr w:type="spellEnd"/>
        <w:r w:rsidRPr="008F6C00">
          <w:rPr>
            <w:rPrChange w:id="1838" w:author="Ignacio Ribera Diaz" w:date="2018-09-14T05:27:00Z">
              <w:rPr>
                <w:lang w:val="en-US"/>
              </w:rPr>
            </w:rPrChange>
          </w:rPr>
          <w:t xml:space="preserve">&gt;. </w:t>
        </w:r>
        <w:proofErr w:type="spellStart"/>
        <w:r w:rsidRPr="008F6C00">
          <w:rPr>
            <w:rPrChange w:id="1839" w:author="Ignacio Ribera Diaz" w:date="2018-09-14T05:27:00Z">
              <w:rPr>
                <w:lang w:val="en-US"/>
              </w:rPr>
            </w:rPrChange>
          </w:rPr>
          <w:t>Raliza</w:t>
        </w:r>
        <w:proofErr w:type="spellEnd"/>
        <w:r>
          <w:t xml:space="preserve"> un </w:t>
        </w:r>
        <w:proofErr w:type="spellStart"/>
        <w:r>
          <w:t>commit</w:t>
        </w:r>
        <w:proofErr w:type="spellEnd"/>
        <w:r>
          <w:t xml:space="preserve"> desde el </w:t>
        </w:r>
        <w:proofErr w:type="spellStart"/>
        <w:r>
          <w:t>origin</w:t>
        </w:r>
        <w:proofErr w:type="spellEnd"/>
        <w:r>
          <w:t xml:space="preserve"> local a la rama “</w:t>
        </w:r>
        <w:proofErr w:type="spellStart"/>
        <w:r>
          <w:t>nombre_rama</w:t>
        </w:r>
      </w:ins>
      <w:proofErr w:type="spellEnd"/>
      <w:ins w:id="1840" w:author="Ignacio Ribera Diaz" w:date="2018-09-14T05:28:00Z">
        <w:r>
          <w:t>”.</w:t>
        </w:r>
      </w:ins>
    </w:p>
    <w:p w14:paraId="18FECB7E" w14:textId="16D1BFBE" w:rsidR="008F6C00" w:rsidRPr="008F6C00" w:rsidRDefault="008F6C00" w:rsidP="000460DE">
      <w:pPr>
        <w:pStyle w:val="Prrafodelista"/>
        <w:numPr>
          <w:ilvl w:val="0"/>
          <w:numId w:val="9"/>
        </w:numPr>
        <w:rPr>
          <w:ins w:id="1841" w:author="Ignacio Ribera Diaz" w:date="2018-09-14T05:28:00Z"/>
          <w:rPrChange w:id="1842" w:author="Ignacio Ribera Diaz" w:date="2018-09-14T05:30:00Z">
            <w:rPr>
              <w:ins w:id="1843" w:author="Ignacio Ribera Diaz" w:date="2018-09-14T05:28:00Z"/>
              <w:lang w:val="en-US"/>
            </w:rPr>
          </w:rPrChange>
        </w:rPr>
      </w:pPr>
      <w:proofErr w:type="spellStart"/>
      <w:ins w:id="1844" w:author="Ignacio Ribera Diaz" w:date="2018-09-14T05:30:00Z">
        <w:r w:rsidRPr="008F6C00">
          <w:rPr>
            <w:rPrChange w:id="1845" w:author="Ignacio Ribera Diaz" w:date="2018-09-14T05:30:00Z">
              <w:rPr>
                <w:lang w:val="en-US"/>
              </w:rPr>
            </w:rPrChange>
          </w:rPr>
          <w:t>g</w:t>
        </w:r>
      </w:ins>
      <w:ins w:id="1846" w:author="Ignacio Ribera Diaz" w:date="2018-09-14T05:28:00Z">
        <w:r w:rsidRPr="008F6C00">
          <w:t>it</w:t>
        </w:r>
        <w:proofErr w:type="spellEnd"/>
        <w:r w:rsidRPr="008F6C00">
          <w:t xml:space="preserve"> </w:t>
        </w:r>
        <w:proofErr w:type="spellStart"/>
        <w:r w:rsidRPr="008F6C00">
          <w:t>remote</w:t>
        </w:r>
        <w:proofErr w:type="spellEnd"/>
        <w:r w:rsidRPr="008F6C00">
          <w:t xml:space="preserve"> </w:t>
        </w:r>
        <w:proofErr w:type="spellStart"/>
        <w:r w:rsidRPr="008F6C00">
          <w:t>prune</w:t>
        </w:r>
        <w:proofErr w:type="spellEnd"/>
        <w:r w:rsidRPr="008F6C00">
          <w:t xml:space="preserve"> </w:t>
        </w:r>
        <w:proofErr w:type="spellStart"/>
        <w:r w:rsidRPr="008F6C00">
          <w:t>origin</w:t>
        </w:r>
        <w:proofErr w:type="spellEnd"/>
        <w:r w:rsidRPr="008F6C00">
          <w:t>. A</w:t>
        </w:r>
        <w:r w:rsidRPr="008F6C00">
          <w:rPr>
            <w:rPrChange w:id="1847" w:author="Ignacio Ribera Diaz" w:date="2018-09-14T05:30:00Z">
              <w:rPr>
                <w:lang w:val="en-US"/>
              </w:rPr>
            </w:rPrChange>
          </w:rPr>
          <w:t xml:space="preserve">ctualiza tu repositorio </w:t>
        </w:r>
        <w:proofErr w:type="spellStart"/>
        <w:r w:rsidRPr="008F6C00">
          <w:rPr>
            <w:rPrChange w:id="1848" w:author="Ignacio Ribera Diaz" w:date="2018-09-14T05:30:00Z">
              <w:rPr>
                <w:lang w:val="en-US"/>
              </w:rPr>
            </w:rPrChange>
          </w:rPr>
          <w:t>remote</w:t>
        </w:r>
        <w:proofErr w:type="spellEnd"/>
        <w:r w:rsidRPr="008F6C00">
          <w:rPr>
            <w:rPrChange w:id="1849" w:author="Ignacio Ribera Diaz" w:date="2018-09-14T05:30:00Z">
              <w:rPr>
                <w:lang w:val="en-US"/>
              </w:rPr>
            </w:rPrChange>
          </w:rPr>
          <w:t>.</w:t>
        </w:r>
      </w:ins>
    </w:p>
    <w:p w14:paraId="0EA38A2F" w14:textId="5DF274C7" w:rsidR="008F6C00" w:rsidRDefault="008F6C00" w:rsidP="000460DE">
      <w:pPr>
        <w:pStyle w:val="Prrafodelista"/>
        <w:numPr>
          <w:ilvl w:val="0"/>
          <w:numId w:val="9"/>
        </w:numPr>
        <w:rPr>
          <w:ins w:id="1850" w:author="Ignacio Ribera Diaz" w:date="2018-09-14T05:29:00Z"/>
        </w:rPr>
      </w:pPr>
      <w:proofErr w:type="spellStart"/>
      <w:ins w:id="1851" w:author="Ignacio Ribera Diaz" w:date="2018-09-14T05:30:00Z">
        <w:r w:rsidRPr="00540349">
          <w:rPr>
            <w:rPrChange w:id="1852" w:author="Ignacio Ribera Diaz" w:date="2018-09-16T00:35:00Z">
              <w:rPr>
                <w:lang w:val="en-US"/>
              </w:rPr>
            </w:rPrChange>
          </w:rPr>
          <w:t>g</w:t>
        </w:r>
      </w:ins>
      <w:ins w:id="1853" w:author="Ignacio Ribera Diaz" w:date="2018-09-14T05:28:00Z">
        <w:r w:rsidRPr="00540349">
          <w:rPr>
            <w:rPrChange w:id="1854" w:author="Ignacio Ribera Diaz" w:date="2018-09-16T00:35:00Z">
              <w:rPr>
                <w:lang w:val="en-US"/>
              </w:rPr>
            </w:rPrChange>
          </w:rPr>
          <w:t>it</w:t>
        </w:r>
        <w:proofErr w:type="spellEnd"/>
        <w:r w:rsidRPr="00540349">
          <w:rPr>
            <w:rPrChange w:id="1855" w:author="Ignacio Ribera Diaz" w:date="2018-09-16T00:35:00Z">
              <w:rPr>
                <w:lang w:val="en-US"/>
              </w:rPr>
            </w:rPrChange>
          </w:rPr>
          <w:t xml:space="preserve"> </w:t>
        </w:r>
        <w:proofErr w:type="spellStart"/>
        <w:r w:rsidRPr="00540349">
          <w:rPr>
            <w:rPrChange w:id="1856" w:author="Ignacio Ribera Diaz" w:date="2018-09-16T00:35:00Z">
              <w:rPr>
                <w:lang w:val="en-US"/>
              </w:rPr>
            </w:rPrChange>
          </w:rPr>
          <w:t>reset</w:t>
        </w:r>
        <w:proofErr w:type="spellEnd"/>
        <w:r w:rsidRPr="00540349">
          <w:rPr>
            <w:rPrChange w:id="1857" w:author="Ignacio Ribera Diaz" w:date="2018-09-16T00:35:00Z">
              <w:rPr>
                <w:lang w:val="en-US"/>
              </w:rPr>
            </w:rPrChange>
          </w:rPr>
          <w:t xml:space="preserve"> -</w:t>
        </w:r>
        <w:proofErr w:type="spellStart"/>
        <w:r w:rsidRPr="00540349">
          <w:rPr>
            <w:rPrChange w:id="1858" w:author="Ignacio Ribera Diaz" w:date="2018-09-16T00:35:00Z">
              <w:rPr>
                <w:lang w:val="en-US"/>
              </w:rPr>
            </w:rPrChange>
          </w:rPr>
          <w:t>hard</w:t>
        </w:r>
        <w:proofErr w:type="spellEnd"/>
        <w:r w:rsidRPr="00540349">
          <w:rPr>
            <w:rPrChange w:id="1859" w:author="Ignacio Ribera Diaz" w:date="2018-09-16T00:35:00Z">
              <w:rPr>
                <w:lang w:val="en-US"/>
              </w:rPr>
            </w:rPrChange>
          </w:rPr>
          <w:t xml:space="preserve"> HEAD. </w:t>
        </w:r>
        <w:r w:rsidRPr="008F6C00">
          <w:rPr>
            <w:rPrChange w:id="1860" w:author="Ignacio Ribera Diaz" w:date="2018-09-14T05:29:00Z">
              <w:rPr>
                <w:lang w:val="en-US"/>
              </w:rPr>
            </w:rPrChange>
          </w:rPr>
          <w:t xml:space="preserve">Elimina los cambios </w:t>
        </w:r>
      </w:ins>
      <w:ins w:id="1861" w:author="Ignacio Ribera Diaz" w:date="2018-09-14T05:29:00Z">
        <w:r>
          <w:t xml:space="preserve">a los que no se les haya hecho </w:t>
        </w:r>
        <w:proofErr w:type="spellStart"/>
        <w:r>
          <w:t>commit</w:t>
        </w:r>
        <w:proofErr w:type="spellEnd"/>
        <w:r>
          <w:t>.</w:t>
        </w:r>
      </w:ins>
    </w:p>
    <w:p w14:paraId="65EC01CA" w14:textId="2262A8C1" w:rsidR="008F6C00" w:rsidRPr="00540349" w:rsidRDefault="008F6C00" w:rsidP="000460DE">
      <w:pPr>
        <w:pStyle w:val="Prrafodelista"/>
        <w:numPr>
          <w:ilvl w:val="0"/>
          <w:numId w:val="9"/>
        </w:numPr>
        <w:rPr>
          <w:ins w:id="1862" w:author="Ignacio Ribera Diaz" w:date="2018-09-14T05:26:00Z"/>
          <w:lang w:val="en-US"/>
          <w:rPrChange w:id="1863" w:author="Ignacio Ribera Diaz" w:date="2018-09-16T00:35:00Z">
            <w:rPr>
              <w:ins w:id="1864" w:author="Ignacio Ribera Diaz" w:date="2018-09-14T05:26:00Z"/>
            </w:rPr>
          </w:rPrChange>
        </w:rPr>
      </w:pPr>
      <w:ins w:id="1865" w:author="Ignacio Ribera Diaz" w:date="2018-09-14T05:30:00Z">
        <w:r>
          <w:rPr>
            <w:lang w:val="en-US"/>
          </w:rPr>
          <w:t>g</w:t>
        </w:r>
      </w:ins>
      <w:ins w:id="1866" w:author="Ignacio Ribera Diaz" w:date="2018-09-14T05:29:00Z">
        <w:r w:rsidRPr="008F6C00">
          <w:rPr>
            <w:lang w:val="en-US"/>
            <w:rPrChange w:id="1867" w:author="Ignacio Ribera Diaz" w:date="2018-09-14T05:29:00Z">
              <w:rPr/>
            </w:rPrChange>
          </w:rPr>
          <w:t>it revert &lt;</w:t>
        </w:r>
        <w:proofErr w:type="spellStart"/>
        <w:r w:rsidRPr="008F6C00">
          <w:rPr>
            <w:lang w:val="en-US"/>
            <w:rPrChange w:id="1868" w:author="Ignacio Ribera Diaz" w:date="2018-09-14T05:29:00Z">
              <w:rPr/>
            </w:rPrChange>
          </w:rPr>
          <w:t>hash_commit</w:t>
        </w:r>
        <w:proofErr w:type="spellEnd"/>
        <w:r w:rsidRPr="008F6C00">
          <w:rPr>
            <w:lang w:val="en-US"/>
            <w:rPrChange w:id="1869" w:author="Ignacio Ribera Diaz" w:date="2018-09-14T05:29:00Z">
              <w:rPr/>
            </w:rPrChange>
          </w:rPr>
          <w:t xml:space="preserve">&gt;. </w:t>
        </w:r>
        <w:proofErr w:type="spellStart"/>
        <w:r w:rsidRPr="00540349">
          <w:rPr>
            <w:lang w:val="en-US"/>
            <w:rPrChange w:id="1870" w:author="Ignacio Ribera Diaz" w:date="2018-09-16T00:35:00Z">
              <w:rPr/>
            </w:rPrChange>
          </w:rPr>
          <w:t>I</w:t>
        </w:r>
        <w:r w:rsidRPr="00540349">
          <w:rPr>
            <w:lang w:val="en-US"/>
            <w:rPrChange w:id="1871" w:author="Ignacio Ribera Diaz" w:date="2018-09-16T00:35:00Z">
              <w:rPr>
                <w:lang w:val="en-US"/>
              </w:rPr>
            </w:rPrChange>
          </w:rPr>
          <w:t>nvierte</w:t>
        </w:r>
        <w:proofErr w:type="spellEnd"/>
        <w:r w:rsidRPr="00540349">
          <w:rPr>
            <w:lang w:val="en-US"/>
            <w:rPrChange w:id="1872" w:author="Ignacio Ribera Diaz" w:date="2018-09-16T00:35:00Z">
              <w:rPr>
                <w:lang w:val="en-US"/>
              </w:rPr>
            </w:rPrChange>
          </w:rPr>
          <w:t xml:space="preserve"> el commit </w:t>
        </w:r>
        <w:proofErr w:type="spellStart"/>
        <w:r w:rsidRPr="00540349">
          <w:rPr>
            <w:lang w:val="en-US"/>
            <w:rPrChange w:id="1873" w:author="Ignacio Ribera Diaz" w:date="2018-09-16T00:35:00Z">
              <w:rPr>
                <w:lang w:val="en-US"/>
              </w:rPr>
            </w:rPrChange>
          </w:rPr>
          <w:t>realizado</w:t>
        </w:r>
        <w:proofErr w:type="spellEnd"/>
        <w:r w:rsidRPr="00540349">
          <w:rPr>
            <w:lang w:val="en-US"/>
            <w:rPrChange w:id="1874" w:author="Ignacio Ribera Diaz" w:date="2018-09-16T00:35:00Z">
              <w:rPr>
                <w:lang w:val="en-US"/>
              </w:rPr>
            </w:rPrChange>
          </w:rPr>
          <w:t xml:space="preserve">, </w:t>
        </w:r>
        <w:proofErr w:type="spellStart"/>
        <w:r w:rsidRPr="00540349">
          <w:rPr>
            <w:lang w:val="en-US"/>
            <w:rPrChange w:id="1875" w:author="Ignacio Ribera Diaz" w:date="2018-09-16T00:35:00Z">
              <w:rPr>
                <w:lang w:val="en-US"/>
              </w:rPr>
            </w:rPrChange>
          </w:rPr>
          <w:t>i</w:t>
        </w:r>
        <w:r w:rsidRPr="00540349">
          <w:rPr>
            <w:lang w:val="en-US"/>
            <w:rPrChange w:id="1876" w:author="Ignacio Ribera Diaz" w:date="2018-09-16T00:35:00Z">
              <w:rPr/>
            </w:rPrChange>
          </w:rPr>
          <w:t>dentificado</w:t>
        </w:r>
        <w:proofErr w:type="spellEnd"/>
        <w:r w:rsidRPr="00540349">
          <w:rPr>
            <w:lang w:val="en-US"/>
            <w:rPrChange w:id="1877" w:author="Ignacio Ribera Diaz" w:date="2018-09-16T00:35:00Z">
              <w:rPr/>
            </w:rPrChange>
          </w:rPr>
          <w:t xml:space="preserve"> por “</w:t>
        </w:r>
        <w:proofErr w:type="spellStart"/>
        <w:r w:rsidRPr="00540349">
          <w:rPr>
            <w:lang w:val="en-US"/>
            <w:rPrChange w:id="1878" w:author="Ignacio Ribera Diaz" w:date="2018-09-16T00:35:00Z">
              <w:rPr/>
            </w:rPrChange>
          </w:rPr>
          <w:t>hash_commit</w:t>
        </w:r>
        <w:proofErr w:type="spellEnd"/>
        <w:r w:rsidRPr="00540349">
          <w:rPr>
            <w:lang w:val="en-US"/>
            <w:rPrChange w:id="1879" w:author="Ignacio Ribera Diaz" w:date="2018-09-16T00:35:00Z">
              <w:rPr/>
            </w:rPrChange>
          </w:rPr>
          <w:t>”.</w:t>
        </w:r>
      </w:ins>
    </w:p>
    <w:p w14:paraId="5CAC3EC2" w14:textId="77777777" w:rsidR="008F6C00" w:rsidRPr="00540349" w:rsidRDefault="008F6C00">
      <w:pPr>
        <w:rPr>
          <w:ins w:id="1880" w:author="Ignacio Ribera Diaz" w:date="2018-09-12T03:03:00Z"/>
          <w:lang w:val="en-US"/>
          <w:rPrChange w:id="1881" w:author="Ignacio Ribera Diaz" w:date="2018-09-16T00:35:00Z">
            <w:rPr>
              <w:ins w:id="1882" w:author="Ignacio Ribera Diaz" w:date="2018-09-12T03:03:00Z"/>
            </w:rPr>
          </w:rPrChange>
        </w:rPr>
        <w:pPrChange w:id="1883" w:author="Ignacio Ribera Diaz" w:date="2018-09-14T05:26:00Z">
          <w:pPr>
            <w:pStyle w:val="Ttulo2"/>
            <w:spacing w:line="276" w:lineRule="auto"/>
          </w:pPr>
        </w:pPrChange>
      </w:pPr>
    </w:p>
    <w:p w14:paraId="592CBFBC" w14:textId="152923AB" w:rsidR="00395504" w:rsidRPr="007D13FE" w:rsidRDefault="00AA55A9">
      <w:pPr>
        <w:pStyle w:val="Ttulo3"/>
        <w:pPrChange w:id="1884" w:author="Ignacio Ribera Diaz" w:date="2018-09-12T03:04:00Z">
          <w:pPr>
            <w:pStyle w:val="Ttulo2"/>
            <w:spacing w:line="276" w:lineRule="auto"/>
          </w:pPr>
        </w:pPrChange>
      </w:pPr>
      <w:bookmarkStart w:id="1885" w:name="_Toc524664798"/>
      <w:ins w:id="1886" w:author="Ignacio Ribera Diaz" w:date="2018-09-12T03:03:00Z">
        <w:r>
          <w:t>2.</w:t>
        </w:r>
      </w:ins>
      <w:ins w:id="1887" w:author="Ignacio Ribera Diaz" w:date="2018-09-12T03:04:00Z">
        <w:r>
          <w:t xml:space="preserve">4.1 </w:t>
        </w:r>
      </w:ins>
      <w:del w:id="1888" w:author="Ignacio Ribera Diaz" w:date="2018-09-13T04:38:00Z">
        <w:r w:rsidR="00395504" w:rsidRPr="007D13FE" w:rsidDel="00CD185C">
          <w:delText>GitHub</w:delText>
        </w:r>
      </w:del>
      <w:ins w:id="1889" w:author="Ignacio Ribera Diaz" w:date="2018-09-13T04:38:00Z">
        <w:r w:rsidR="00CD185C">
          <w:t>GitHub</w:t>
        </w:r>
      </w:ins>
      <w:r w:rsidR="00395504" w:rsidRPr="007D13FE">
        <w:t xml:space="preserve"> </w:t>
      </w:r>
      <w:commentRangeStart w:id="1890"/>
      <w:r w:rsidR="00395504" w:rsidRPr="007D13FE">
        <w:t>Pages</w:t>
      </w:r>
      <w:commentRangeEnd w:id="1890"/>
      <w:r w:rsidR="005075D9">
        <w:rPr>
          <w:rStyle w:val="Refdecomentario"/>
          <w:rFonts w:asciiTheme="minorHAnsi" w:eastAsiaTheme="minorHAnsi" w:hAnsiTheme="minorHAnsi" w:cstheme="minorBidi"/>
          <w:color w:val="auto"/>
        </w:rPr>
        <w:commentReference w:id="1890"/>
      </w:r>
      <w:bookmarkEnd w:id="1885"/>
    </w:p>
    <w:p w14:paraId="6748480E" w14:textId="5B012CC2" w:rsidR="005B4183" w:rsidRPr="00EF6D90" w:rsidRDefault="005B4183" w:rsidP="007D13FE">
      <w:pPr>
        <w:spacing w:line="276" w:lineRule="auto"/>
        <w:rPr>
          <w:szCs w:val="26"/>
        </w:rPr>
      </w:pPr>
    </w:p>
    <w:p w14:paraId="571EE8FD" w14:textId="7404739E" w:rsidR="005B4183" w:rsidRDefault="005B4183" w:rsidP="007D13FE">
      <w:pPr>
        <w:spacing w:line="276" w:lineRule="auto"/>
        <w:rPr>
          <w:szCs w:val="26"/>
        </w:rPr>
      </w:pPr>
      <w:del w:id="1891" w:author="Ignacio Ribera Diaz" w:date="2018-09-13T04:38:00Z">
        <w:r w:rsidRPr="005B4183" w:rsidDel="00CD185C">
          <w:rPr>
            <w:szCs w:val="26"/>
          </w:rPr>
          <w:delText>GitHub</w:delText>
        </w:r>
      </w:del>
      <w:ins w:id="1892" w:author="Ignacio Ribera Diaz" w:date="2018-09-13T04:38:00Z">
        <w:r w:rsidR="00CD185C">
          <w:rPr>
            <w:szCs w:val="26"/>
          </w:rPr>
          <w:t>GitHub</w:t>
        </w:r>
      </w:ins>
      <w:r w:rsidRPr="005B4183">
        <w:rPr>
          <w:szCs w:val="26"/>
        </w:rPr>
        <w:t xml:space="preserve"> Pages es una f</w:t>
      </w:r>
      <w:r>
        <w:rPr>
          <w:szCs w:val="26"/>
        </w:rPr>
        <w:t xml:space="preserve">uncionalidad que implementa </w:t>
      </w:r>
      <w:commentRangeStart w:id="1893"/>
      <w:del w:id="1894" w:author="Ignacio Ribera Diaz" w:date="2018-09-13T04:38:00Z">
        <w:r w:rsidDel="00CD185C">
          <w:rPr>
            <w:szCs w:val="26"/>
          </w:rPr>
          <w:delText>GitHub</w:delText>
        </w:r>
      </w:del>
      <w:commentRangeEnd w:id="1893"/>
      <w:ins w:id="1895" w:author="Ignacio Ribera Diaz" w:date="2018-09-13T04:38:00Z">
        <w:r w:rsidR="00CD185C">
          <w:rPr>
            <w:szCs w:val="26"/>
          </w:rPr>
          <w:t>GitHub</w:t>
        </w:r>
      </w:ins>
      <w:r w:rsidR="005075D9">
        <w:rPr>
          <w:rStyle w:val="Refdecomentario"/>
        </w:rPr>
        <w:commentReference w:id="1893"/>
      </w:r>
      <w:r>
        <w:rPr>
          <w:szCs w:val="26"/>
        </w:rPr>
        <w:t xml:space="preserve">, que te permite servir </w:t>
      </w:r>
      <w:r w:rsidR="006E615B">
        <w:rPr>
          <w:szCs w:val="26"/>
        </w:rPr>
        <w:t>tu web desde el repositorio.</w:t>
      </w:r>
    </w:p>
    <w:p w14:paraId="30993C1A" w14:textId="1522B9F0" w:rsidR="006E615B" w:rsidRDefault="006E615B" w:rsidP="007D13FE">
      <w:pPr>
        <w:spacing w:line="276" w:lineRule="auto"/>
        <w:rPr>
          <w:szCs w:val="26"/>
        </w:rPr>
      </w:pPr>
      <w:r>
        <w:rPr>
          <w:szCs w:val="26"/>
        </w:rPr>
        <w:t xml:space="preserve">Para poder servir una web de esta manera, se debe crear un nuevo repositorio con el siguiente nombre: </w:t>
      </w:r>
      <w:r>
        <w:rPr>
          <w:i/>
          <w:szCs w:val="26"/>
        </w:rPr>
        <w:t>nombreDeUsuario</w:t>
      </w:r>
      <w:r>
        <w:rPr>
          <w:szCs w:val="26"/>
        </w:rPr>
        <w:t>.</w:t>
      </w:r>
      <w:del w:id="1896" w:author="Ignacio Ribera Diaz" w:date="2018-09-13T04:38:00Z">
        <w:r w:rsidDel="00CD185C">
          <w:rPr>
            <w:szCs w:val="26"/>
          </w:rPr>
          <w:delText>github</w:delText>
        </w:r>
      </w:del>
      <w:ins w:id="1897" w:author="Ignacio Ribera Diaz" w:date="2018-09-13T04:38:00Z">
        <w:r w:rsidR="00CD185C">
          <w:rPr>
            <w:szCs w:val="26"/>
          </w:rPr>
          <w:t>GitHub</w:t>
        </w:r>
      </w:ins>
      <w:r>
        <w:rPr>
          <w:szCs w:val="26"/>
        </w:rPr>
        <w:t xml:space="preserve">.io, de esta manera, </w:t>
      </w:r>
      <w:del w:id="1898" w:author="Ignacio Ribera Diaz" w:date="2018-09-13T04:38:00Z">
        <w:r w:rsidR="008D1A46" w:rsidDel="00CD185C">
          <w:delText>GitHub</w:delText>
        </w:r>
      </w:del>
      <w:ins w:id="1899" w:author="Ignacio Ribera Diaz" w:date="2018-09-13T04:38:00Z">
        <w:r w:rsidR="00CD185C">
          <w:t>GitHub</w:t>
        </w:r>
      </w:ins>
      <w:r w:rsidR="008D1A46">
        <w:t xml:space="preserve"> </w:t>
      </w:r>
      <w:r>
        <w:rPr>
          <w:szCs w:val="26"/>
        </w:rPr>
        <w:t xml:space="preserve">lo detecta como </w:t>
      </w:r>
      <w:r w:rsidR="0012108B">
        <w:rPr>
          <w:szCs w:val="26"/>
        </w:rPr>
        <w:t xml:space="preserve">que tiene que servir una web y nos permite acceder a ella a través de internet. </w:t>
      </w:r>
    </w:p>
    <w:p w14:paraId="4F563C87" w14:textId="78380B8F" w:rsidR="0012108B" w:rsidRDefault="0012108B" w:rsidP="007D13FE">
      <w:pPr>
        <w:spacing w:line="276" w:lineRule="auto"/>
        <w:rPr>
          <w:ins w:id="1900" w:author="Ignacio Ribera Diaz" w:date="2018-09-14T06:49:00Z"/>
          <w:szCs w:val="26"/>
        </w:rPr>
      </w:pPr>
      <w:r>
        <w:rPr>
          <w:szCs w:val="26"/>
        </w:rPr>
        <w:t>El dominio que tienen las páginas alojadas con este sistema es el mismo que el nombre del repositorio, la URL sería: “https://</w:t>
      </w:r>
      <w:r>
        <w:rPr>
          <w:i/>
          <w:szCs w:val="26"/>
        </w:rPr>
        <w:t>nombreDeUsuario</w:t>
      </w:r>
      <w:r>
        <w:rPr>
          <w:szCs w:val="26"/>
        </w:rPr>
        <w:t>.</w:t>
      </w:r>
      <w:del w:id="1901" w:author="Ignacio Ribera Diaz" w:date="2018-09-13T04:38:00Z">
        <w:r w:rsidDel="00CD185C">
          <w:rPr>
            <w:szCs w:val="26"/>
          </w:rPr>
          <w:delText>github</w:delText>
        </w:r>
      </w:del>
      <w:ins w:id="1902" w:author="Ignacio Ribera Diaz" w:date="2018-09-13T04:38:00Z">
        <w:r w:rsidR="00CD185C">
          <w:rPr>
            <w:szCs w:val="26"/>
          </w:rPr>
          <w:t>GitHub</w:t>
        </w:r>
      </w:ins>
      <w:r>
        <w:rPr>
          <w:szCs w:val="26"/>
        </w:rPr>
        <w:t xml:space="preserve">.io.”. Pero </w:t>
      </w:r>
      <w:commentRangeStart w:id="1903"/>
      <w:del w:id="1904" w:author="Ignacio Ribera Diaz" w:date="2018-09-13T04:38:00Z">
        <w:r w:rsidDel="00CD185C">
          <w:rPr>
            <w:szCs w:val="26"/>
          </w:rPr>
          <w:delText>github</w:delText>
        </w:r>
      </w:del>
      <w:commentRangeEnd w:id="1903"/>
      <w:ins w:id="1905" w:author="Ignacio Ribera Diaz" w:date="2018-09-13T04:38:00Z">
        <w:r w:rsidR="00CD185C">
          <w:rPr>
            <w:szCs w:val="26"/>
          </w:rPr>
          <w:t>GitHub</w:t>
        </w:r>
      </w:ins>
      <w:r w:rsidR="005075D9">
        <w:rPr>
          <w:rStyle w:val="Refdecomentario"/>
        </w:rPr>
        <w:commentReference w:id="1903"/>
      </w:r>
      <w:r>
        <w:rPr>
          <w:szCs w:val="26"/>
        </w:rPr>
        <w:t xml:space="preserve"> también permite asociar esta página a un dominio que tengamos</w:t>
      </w:r>
      <w:r w:rsidR="00E82BBC">
        <w:rPr>
          <w:szCs w:val="26"/>
        </w:rPr>
        <w:t>.</w:t>
      </w:r>
    </w:p>
    <w:p w14:paraId="19205D1F" w14:textId="4BB1873B" w:rsidR="002608BF" w:rsidRPr="006E615B" w:rsidRDefault="002608BF" w:rsidP="007D13FE">
      <w:pPr>
        <w:spacing w:line="276" w:lineRule="auto"/>
        <w:rPr>
          <w:szCs w:val="26"/>
        </w:rPr>
      </w:pPr>
      <w:ins w:id="1906" w:author="Ignacio Ribera Diaz" w:date="2018-09-14T06:49:00Z">
        <w:r>
          <w:rPr>
            <w:szCs w:val="26"/>
          </w:rPr>
          <w:t>La web, una vez entregada, será subida por parte del grupo de innovación docente a</w:t>
        </w:r>
      </w:ins>
      <w:ins w:id="1907" w:author="Ignacio Ribera Diaz" w:date="2018-09-14T06:50:00Z">
        <w:r>
          <w:rPr>
            <w:szCs w:val="26"/>
          </w:rPr>
          <w:t xml:space="preserve"> un dominio reservado por la universidad, haciendo uso de la aplicación </w:t>
        </w:r>
        <w:proofErr w:type="spellStart"/>
        <w:r>
          <w:rPr>
            <w:szCs w:val="26"/>
          </w:rPr>
          <w:t>Filezilla</w:t>
        </w:r>
        <w:proofErr w:type="spellEnd"/>
        <w:r>
          <w:rPr>
            <w:szCs w:val="26"/>
          </w:rPr>
          <w:t xml:space="preserve"> (</w:t>
        </w:r>
        <w:r>
          <w:rPr>
            <w:szCs w:val="26"/>
          </w:rPr>
          <w:fldChar w:fldCharType="begin"/>
        </w:r>
        <w:r>
          <w:rPr>
            <w:szCs w:val="26"/>
          </w:rPr>
          <w:instrText xml:space="preserve"> HYPERLINK "</w:instrText>
        </w:r>
        <w:r w:rsidRPr="002608BF">
          <w:rPr>
            <w:szCs w:val="26"/>
          </w:rPr>
          <w:instrText>https://filezilla-project.org/</w:instrText>
        </w:r>
        <w:r>
          <w:rPr>
            <w:szCs w:val="26"/>
          </w:rPr>
          <w:instrText xml:space="preserve">" </w:instrText>
        </w:r>
        <w:r>
          <w:rPr>
            <w:szCs w:val="26"/>
          </w:rPr>
          <w:fldChar w:fldCharType="separate"/>
        </w:r>
        <w:r w:rsidRPr="00D05C25">
          <w:rPr>
            <w:rStyle w:val="Hipervnculo"/>
            <w:szCs w:val="26"/>
          </w:rPr>
          <w:t>https://filezilla-project.org/</w:t>
        </w:r>
        <w:r>
          <w:rPr>
            <w:szCs w:val="26"/>
          </w:rPr>
          <w:fldChar w:fldCharType="end"/>
        </w:r>
        <w:r>
          <w:rPr>
            <w:szCs w:val="26"/>
          </w:rPr>
          <w:t>)</w:t>
        </w:r>
      </w:ins>
      <w:ins w:id="1908" w:author="Ignacio Ribera Diaz" w:date="2018-09-14T06:51:00Z">
        <w:r>
          <w:rPr>
            <w:szCs w:val="26"/>
          </w:rPr>
          <w:t>.</w:t>
        </w:r>
      </w:ins>
    </w:p>
    <w:p w14:paraId="25D34284" w14:textId="2E8FA765" w:rsidR="006801C3" w:rsidRPr="005B4183" w:rsidRDefault="006801C3" w:rsidP="007D13FE">
      <w:pPr>
        <w:spacing w:line="276" w:lineRule="auto"/>
      </w:pPr>
      <w:r w:rsidRPr="005B4183">
        <w:br w:type="page"/>
      </w:r>
    </w:p>
    <w:p w14:paraId="581591E0" w14:textId="3FA92AF0" w:rsidR="006801C3" w:rsidRPr="00F44EBC" w:rsidRDefault="006801C3" w:rsidP="007D13FE">
      <w:pPr>
        <w:pStyle w:val="Ttulo1"/>
        <w:spacing w:line="276" w:lineRule="auto"/>
      </w:pPr>
      <w:bookmarkStart w:id="1909" w:name="_Toc524664799"/>
      <w:r w:rsidRPr="00F44EBC">
        <w:lastRenderedPageBreak/>
        <w:t xml:space="preserve">3 </w:t>
      </w:r>
      <w:commentRangeStart w:id="1910"/>
      <w:proofErr w:type="gramStart"/>
      <w:r w:rsidR="00102DC7" w:rsidRPr="00CD185C">
        <w:rPr>
          <w:strike/>
          <w:rPrChange w:id="1911" w:author="Ignacio Ribera Diaz" w:date="2018-09-13T04:36:00Z">
            <w:rPr/>
          </w:rPrChange>
        </w:rPr>
        <w:t>Plantilla</w:t>
      </w:r>
      <w:commentRangeEnd w:id="1910"/>
      <w:proofErr w:type="gramEnd"/>
      <w:r w:rsidR="005075D9" w:rsidRPr="00CD185C">
        <w:rPr>
          <w:rStyle w:val="Refdecomentario"/>
          <w:rFonts w:asciiTheme="minorHAnsi" w:eastAsiaTheme="minorHAnsi" w:hAnsiTheme="minorHAnsi" w:cstheme="minorBidi"/>
          <w:strike/>
          <w:color w:val="auto"/>
          <w:rPrChange w:id="1912" w:author="Ignacio Ribera Diaz" w:date="2018-09-13T04:36:00Z">
            <w:rPr>
              <w:rStyle w:val="Refdecomentario"/>
              <w:rFonts w:asciiTheme="minorHAnsi" w:eastAsiaTheme="minorHAnsi" w:hAnsiTheme="minorHAnsi" w:cstheme="minorBidi"/>
              <w:color w:val="auto"/>
            </w:rPr>
          </w:rPrChange>
        </w:rPr>
        <w:commentReference w:id="1910"/>
      </w:r>
      <w:ins w:id="1913" w:author="Ignacio Ribera Diaz" w:date="2018-09-13T03:10:00Z">
        <w:r w:rsidR="0010746E">
          <w:t xml:space="preserve"> </w:t>
        </w:r>
        <w:proofErr w:type="spellStart"/>
        <w:r w:rsidR="0010746E">
          <w:t>WrapBootstrap</w:t>
        </w:r>
        <w:proofErr w:type="spellEnd"/>
        <w:r w:rsidR="0010746E">
          <w:t xml:space="preserve"> </w:t>
        </w:r>
        <w:proofErr w:type="spellStart"/>
        <w:r w:rsidR="0010746E">
          <w:t>Template</w:t>
        </w:r>
      </w:ins>
      <w:bookmarkEnd w:id="1909"/>
      <w:proofErr w:type="spellEnd"/>
    </w:p>
    <w:p w14:paraId="2C573D43" w14:textId="29D60397" w:rsidR="007D13FE" w:rsidRPr="00F44EBC" w:rsidRDefault="007D13FE" w:rsidP="007D13FE"/>
    <w:p w14:paraId="12547FF1" w14:textId="13DBF7DE" w:rsidR="007D13FE" w:rsidRDefault="00CD3F30" w:rsidP="007D13FE">
      <w:r>
        <w:t xml:space="preserve">Como se ha explicado previamente, la remodelación de la web </w:t>
      </w:r>
      <w:del w:id="1914" w:author="Ignacio Ribera Diaz" w:date="2018-09-13T03:10:00Z">
        <w:r w:rsidDel="0010746E">
          <w:delText xml:space="preserve">partirá </w:delText>
        </w:r>
      </w:del>
      <w:ins w:id="1915" w:author="Ignacio Ribera Diaz" w:date="2018-09-13T03:10:00Z">
        <w:r w:rsidR="0010746E">
          <w:t xml:space="preserve">parte </w:t>
        </w:r>
      </w:ins>
      <w:r>
        <w:t xml:space="preserve">de una plantilla comprada en la web </w:t>
      </w:r>
      <w:proofErr w:type="spellStart"/>
      <w:r>
        <w:t>WrapBootstrap</w:t>
      </w:r>
      <w:proofErr w:type="spellEnd"/>
      <w:r>
        <w:t>. Esta web se dedica a hacer plantillas HTML con CSS y JavaScript incorporados.</w:t>
      </w:r>
      <w:r w:rsidR="006C3896">
        <w:t xml:space="preserve"> La plantilla incluye varios estilos y componentes diferentes para poder elegir cual nos gusta más o se adapta más a nuestras necesidades.</w:t>
      </w:r>
    </w:p>
    <w:p w14:paraId="0AB24C87" w14:textId="77777777" w:rsidR="00CD3F30" w:rsidRDefault="00CD3F30" w:rsidP="00CD3F30">
      <w:pPr>
        <w:keepNext/>
      </w:pPr>
      <w:r>
        <w:rPr>
          <w:noProof/>
          <w:lang w:eastAsia="es-ES"/>
        </w:rPr>
        <w:drawing>
          <wp:inline distT="0" distB="0" distL="0" distR="0" wp14:anchorId="4F0824D4" wp14:editId="07511ED7">
            <wp:extent cx="5400040" cy="22936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293620"/>
                    </a:xfrm>
                    <a:prstGeom prst="rect">
                      <a:avLst/>
                    </a:prstGeom>
                  </pic:spPr>
                </pic:pic>
              </a:graphicData>
            </a:graphic>
          </wp:inline>
        </w:drawing>
      </w:r>
    </w:p>
    <w:p w14:paraId="161CF230" w14:textId="535835A0" w:rsidR="00CD3F30" w:rsidRPr="00CD3F30" w:rsidRDefault="00CD3F30" w:rsidP="00CD3F30">
      <w:pPr>
        <w:pStyle w:val="Descripcin"/>
      </w:pPr>
      <w:bookmarkStart w:id="1916" w:name="_Toc524565880"/>
      <w:r>
        <w:t xml:space="preserve">Figura </w:t>
      </w:r>
      <w:r w:rsidR="00CE6A20">
        <w:rPr>
          <w:noProof/>
        </w:rPr>
        <w:fldChar w:fldCharType="begin"/>
      </w:r>
      <w:r w:rsidR="00CE6A20">
        <w:rPr>
          <w:noProof/>
        </w:rPr>
        <w:instrText xml:space="preserve"> SEQ Figura \* ARABIC </w:instrText>
      </w:r>
      <w:r w:rsidR="00CE6A20">
        <w:rPr>
          <w:noProof/>
        </w:rPr>
        <w:fldChar w:fldCharType="separate"/>
      </w:r>
      <w:ins w:id="1917" w:author="Ignacio Ribera Diaz" w:date="2018-09-16T02:57:00Z">
        <w:r w:rsidR="000D71BC">
          <w:rPr>
            <w:noProof/>
          </w:rPr>
          <w:t>9</w:t>
        </w:r>
      </w:ins>
      <w:del w:id="1918" w:author="Ignacio Ribera Diaz" w:date="2018-09-14T06:22:00Z">
        <w:r w:rsidR="00A85997" w:rsidDel="0035607C">
          <w:rPr>
            <w:noProof/>
          </w:rPr>
          <w:delText>7</w:delText>
        </w:r>
      </w:del>
      <w:r w:rsidR="00CE6A20">
        <w:rPr>
          <w:noProof/>
        </w:rPr>
        <w:fldChar w:fldCharType="end"/>
      </w:r>
      <w:r>
        <w:t xml:space="preserve"> </w:t>
      </w:r>
      <w:del w:id="1919" w:author="Ignacio Ribera Diaz" w:date="2018-09-13T03:10:00Z">
        <w:r w:rsidDel="0010746E">
          <w:delText>Indice</w:delText>
        </w:r>
      </w:del>
      <w:ins w:id="1920" w:author="Ignacio Ribera Diaz" w:date="2018-09-13T03:10:00Z">
        <w:r w:rsidR="0010746E">
          <w:t>Índice</w:t>
        </w:r>
      </w:ins>
      <w:r>
        <w:t xml:space="preserve"> plantilla </w:t>
      </w:r>
      <w:proofErr w:type="spellStart"/>
      <w:r>
        <w:t>WrapBootstrap</w:t>
      </w:r>
      <w:bookmarkEnd w:id="1916"/>
      <w:proofErr w:type="spellEnd"/>
    </w:p>
    <w:p w14:paraId="3A567C91" w14:textId="77777777" w:rsidR="007D13FE" w:rsidRPr="00CD3F30" w:rsidRDefault="007D13FE" w:rsidP="007D13FE"/>
    <w:p w14:paraId="6F73CC2C" w14:textId="5EBC7C0B" w:rsidR="00102DC7" w:rsidRPr="00F44EBC" w:rsidRDefault="00102DC7" w:rsidP="007D13FE">
      <w:pPr>
        <w:pStyle w:val="Ttulo2"/>
        <w:spacing w:line="276" w:lineRule="auto"/>
        <w:rPr>
          <w:szCs w:val="28"/>
        </w:rPr>
      </w:pPr>
      <w:bookmarkStart w:id="1921" w:name="_Toc524664800"/>
      <w:r w:rsidRPr="00F44EBC">
        <w:rPr>
          <w:szCs w:val="28"/>
        </w:rPr>
        <w:t xml:space="preserve">3.1 </w:t>
      </w:r>
      <w:proofErr w:type="spellStart"/>
      <w:r w:rsidRPr="00F44EBC">
        <w:rPr>
          <w:szCs w:val="28"/>
        </w:rPr>
        <w:t>WrapBootstrap</w:t>
      </w:r>
      <w:bookmarkEnd w:id="1921"/>
      <w:proofErr w:type="spellEnd"/>
    </w:p>
    <w:p w14:paraId="7FEF9CFD" w14:textId="2666A4CD" w:rsidR="00CD3F30" w:rsidRPr="00F44EBC" w:rsidRDefault="00CD3F30" w:rsidP="00CD3F30"/>
    <w:p w14:paraId="4ACD0EEF" w14:textId="77C45AD9" w:rsidR="00CD3F30" w:rsidRDefault="006C3896" w:rsidP="00CD3F30">
      <w:commentRangeStart w:id="1922"/>
      <w:proofErr w:type="spellStart"/>
      <w:r w:rsidRPr="006C3896">
        <w:t>WrapBootstrap</w:t>
      </w:r>
      <w:commentRangeEnd w:id="1922"/>
      <w:proofErr w:type="spellEnd"/>
      <w:r w:rsidR="005075D9">
        <w:rPr>
          <w:rStyle w:val="Refdecomentario"/>
        </w:rPr>
        <w:commentReference w:id="1922"/>
      </w:r>
      <w:ins w:id="1923" w:author="Ignacio Ribera Diaz" w:date="2018-09-13T03:11:00Z">
        <w:r w:rsidR="0010746E">
          <w:t xml:space="preserve"> (</w:t>
        </w:r>
      </w:ins>
      <w:proofErr w:type="spellStart"/>
      <w:ins w:id="1924" w:author="Ignacio Ribera Diaz" w:date="2018-09-14T04:45:00Z">
        <w:r w:rsidR="00CF46A7">
          <w:t>WrapBoots</w:t>
        </w:r>
      </w:ins>
      <w:ins w:id="1925" w:author="Ignacio Ribera Diaz" w:date="2018-09-14T04:46:00Z">
        <w:r w:rsidR="00CF46A7">
          <w:t>trap</w:t>
        </w:r>
        <w:proofErr w:type="spellEnd"/>
        <w:r w:rsidR="00CF46A7">
          <w:t xml:space="preserve">. </w:t>
        </w:r>
      </w:ins>
      <w:ins w:id="1926" w:author="Ignacio Ribera Diaz" w:date="2018-09-13T03:11:00Z">
        <w:r w:rsidR="0010746E" w:rsidRPr="0010746E">
          <w:t>https://wrapbootstrap.com/</w:t>
        </w:r>
        <w:r w:rsidR="0010746E">
          <w:t>)</w:t>
        </w:r>
      </w:ins>
      <w:r w:rsidRPr="006C3896">
        <w:t xml:space="preserve"> es la empresa a</w:t>
      </w:r>
      <w:r>
        <w:t xml:space="preserve"> la que se ha comprado la plantilla de este proyecto. </w:t>
      </w:r>
      <w:proofErr w:type="spellStart"/>
      <w:r w:rsidRPr="00565B5E">
        <w:rPr>
          <w:lang w:val="en-US"/>
          <w:rPrChange w:id="1927" w:author="Ignacio Ribera Diaz" w:date="2018-09-14T04:46:00Z">
            <w:rPr/>
          </w:rPrChange>
        </w:rPr>
        <w:t>Dicha</w:t>
      </w:r>
      <w:proofErr w:type="spellEnd"/>
      <w:r w:rsidRPr="00565B5E">
        <w:rPr>
          <w:lang w:val="en-US"/>
          <w:rPrChange w:id="1928" w:author="Ignacio Ribera Diaz" w:date="2018-09-14T04:46:00Z">
            <w:rPr/>
          </w:rPrChange>
        </w:rPr>
        <w:t xml:space="preserve"> </w:t>
      </w:r>
      <w:proofErr w:type="spellStart"/>
      <w:r w:rsidRPr="00565B5E">
        <w:rPr>
          <w:lang w:val="en-US"/>
          <w:rPrChange w:id="1929" w:author="Ignacio Ribera Diaz" w:date="2018-09-14T04:46:00Z">
            <w:rPr/>
          </w:rPrChange>
        </w:rPr>
        <w:t>plantilla</w:t>
      </w:r>
      <w:proofErr w:type="spellEnd"/>
      <w:r w:rsidRPr="00565B5E">
        <w:rPr>
          <w:lang w:val="en-US"/>
          <w:rPrChange w:id="1930" w:author="Ignacio Ribera Diaz" w:date="2018-09-14T04:46:00Z">
            <w:rPr/>
          </w:rPrChange>
        </w:rPr>
        <w:t xml:space="preserve"> se llama </w:t>
      </w:r>
      <w:r w:rsidRPr="00565B5E">
        <w:rPr>
          <w:i/>
          <w:lang w:val="en-US"/>
          <w:rPrChange w:id="1931" w:author="Ignacio Ribera Diaz" w:date="2018-09-14T04:46:00Z">
            <w:rPr>
              <w:i/>
            </w:rPr>
          </w:rPrChange>
        </w:rPr>
        <w:t>“The Project – Multipurpose Template</w:t>
      </w:r>
      <w:ins w:id="1932" w:author="Ignacio Ribera Diaz" w:date="2018-09-12T03:07:00Z">
        <w:r w:rsidR="00AA55A9" w:rsidRPr="00565B5E">
          <w:rPr>
            <w:i/>
            <w:lang w:val="en-US"/>
            <w:rPrChange w:id="1933" w:author="Ignacio Ribera Diaz" w:date="2018-09-14T04:46:00Z">
              <w:rPr>
                <w:i/>
              </w:rPr>
            </w:rPrChange>
          </w:rPr>
          <w:t>”</w:t>
        </w:r>
      </w:ins>
      <w:ins w:id="1934" w:author="Ignacio Ribera Diaz" w:date="2018-09-13T03:11:00Z">
        <w:r w:rsidR="0010746E" w:rsidRPr="00565B5E">
          <w:rPr>
            <w:i/>
            <w:lang w:val="en-US"/>
            <w:rPrChange w:id="1935" w:author="Ignacio Ribera Diaz" w:date="2018-09-14T04:46:00Z">
              <w:rPr>
                <w:i/>
              </w:rPr>
            </w:rPrChange>
          </w:rPr>
          <w:t xml:space="preserve"> </w:t>
        </w:r>
      </w:ins>
      <w:ins w:id="1936" w:author="Ignacio Ribera Diaz" w:date="2018-09-13T03:12:00Z">
        <w:r w:rsidR="0010746E" w:rsidRPr="00565B5E">
          <w:rPr>
            <w:lang w:val="en-US"/>
            <w:rPrChange w:id="1937" w:author="Ignacio Ribera Diaz" w:date="2018-09-14T04:46:00Z">
              <w:rPr>
                <w:i/>
              </w:rPr>
            </w:rPrChange>
          </w:rPr>
          <w:t>(</w:t>
        </w:r>
      </w:ins>
      <w:proofErr w:type="spellStart"/>
      <w:ins w:id="1938" w:author="Ignacio Ribera Diaz" w:date="2018-09-14T04:46:00Z">
        <w:r w:rsidR="00565B5E" w:rsidRPr="00565B5E">
          <w:rPr>
            <w:lang w:val="en-US"/>
            <w:rPrChange w:id="1939" w:author="Ignacio Ribera Diaz" w:date="2018-09-14T04:46:00Z">
              <w:rPr>
                <w:i/>
              </w:rPr>
            </w:rPrChange>
          </w:rPr>
          <w:t>WrapBootstrps</w:t>
        </w:r>
        <w:proofErr w:type="spellEnd"/>
        <w:r w:rsidR="00565B5E" w:rsidRPr="00565B5E">
          <w:rPr>
            <w:lang w:val="en-US"/>
            <w:rPrChange w:id="1940" w:author="Ignacio Ribera Diaz" w:date="2018-09-14T04:46:00Z">
              <w:rPr>
                <w:i/>
              </w:rPr>
            </w:rPrChange>
          </w:rPr>
          <w:t xml:space="preserve"> </w:t>
        </w:r>
        <w:proofErr w:type="gramStart"/>
        <w:r w:rsidR="00565B5E" w:rsidRPr="00565B5E">
          <w:rPr>
            <w:lang w:val="en-US"/>
            <w:rPrChange w:id="1941" w:author="Ignacio Ribera Diaz" w:date="2018-09-14T04:46:00Z">
              <w:rPr>
                <w:i/>
              </w:rPr>
            </w:rPrChange>
          </w:rPr>
          <w:t>The</w:t>
        </w:r>
        <w:proofErr w:type="gramEnd"/>
        <w:r w:rsidR="00565B5E" w:rsidRPr="00565B5E">
          <w:rPr>
            <w:lang w:val="en-US"/>
            <w:rPrChange w:id="1942" w:author="Ignacio Ribera Diaz" w:date="2018-09-14T04:46:00Z">
              <w:rPr>
                <w:i/>
              </w:rPr>
            </w:rPrChange>
          </w:rPr>
          <w:t xml:space="preserve"> </w:t>
        </w:r>
        <w:r w:rsidR="00565B5E" w:rsidRPr="00565B5E">
          <w:rPr>
            <w:lang w:val="en-US"/>
            <w:rPrChange w:id="1943" w:author="Ignacio Ribera Diaz" w:date="2018-09-14T04:46:00Z">
              <w:rPr>
                <w:i/>
                <w:lang w:val="en-US"/>
              </w:rPr>
            </w:rPrChange>
          </w:rPr>
          <w:t xml:space="preserve">project multipurpose template. </w:t>
        </w:r>
      </w:ins>
      <w:ins w:id="1944" w:author="Ignacio Ribera Diaz" w:date="2018-09-13T03:12:00Z">
        <w:r w:rsidR="0010746E" w:rsidRPr="00565B5E">
          <w:rPr>
            <w:lang w:val="en-US"/>
            <w:rPrChange w:id="1945" w:author="Ignacio Ribera Diaz" w:date="2018-09-14T04:46:00Z">
              <w:rPr>
                <w:i/>
              </w:rPr>
            </w:rPrChange>
          </w:rPr>
          <w:t>https://wrapbootstrap.com/theme/the-project-multipurpose-template-WB0F82581)</w:t>
        </w:r>
      </w:ins>
      <w:ins w:id="1946" w:author="Ignacio Ribera Diaz" w:date="2018-09-12T03:07:00Z">
        <w:r w:rsidR="00AA55A9" w:rsidRPr="00565B5E">
          <w:rPr>
            <w:i/>
            <w:lang w:val="en-US"/>
            <w:rPrChange w:id="1947" w:author="Ignacio Ribera Diaz" w:date="2018-09-14T04:46:00Z">
              <w:rPr>
                <w:i/>
              </w:rPr>
            </w:rPrChange>
          </w:rPr>
          <w:t>.</w:t>
        </w:r>
      </w:ins>
      <w:del w:id="1948" w:author="Ignacio Ribera Diaz" w:date="2018-09-12T03:07:00Z">
        <w:r w:rsidRPr="00565B5E" w:rsidDel="00AA55A9">
          <w:rPr>
            <w:i/>
            <w:lang w:val="en-US"/>
            <w:rPrChange w:id="1949" w:author="Ignacio Ribera Diaz" w:date="2018-09-14T04:46:00Z">
              <w:rPr>
                <w:i/>
              </w:rPr>
            </w:rPrChange>
          </w:rPr>
          <w:delText>”</w:delText>
        </w:r>
      </w:del>
      <w:r w:rsidRPr="00565B5E">
        <w:rPr>
          <w:i/>
          <w:strike/>
          <w:lang w:val="en-US"/>
          <w:rPrChange w:id="1950" w:author="Ignacio Ribera Diaz" w:date="2018-09-14T04:46:00Z">
            <w:rPr>
              <w:i/>
            </w:rPr>
          </w:rPrChange>
        </w:rPr>
        <w:t xml:space="preserve"> </w:t>
      </w:r>
      <w:r w:rsidRPr="00AA55A9">
        <w:rPr>
          <w:strike/>
          <w:rPrChange w:id="1951" w:author="Ignacio Ribera Diaz" w:date="2018-09-12T03:07:00Z">
            <w:rPr/>
          </w:rPrChange>
        </w:rPr>
        <w:t xml:space="preserve">y tiene un precio de </w:t>
      </w:r>
      <w:commentRangeStart w:id="1952"/>
      <w:r w:rsidRPr="00AA55A9">
        <w:rPr>
          <w:strike/>
          <w:rPrChange w:id="1953" w:author="Ignacio Ribera Diaz" w:date="2018-09-12T03:07:00Z">
            <w:rPr/>
          </w:rPrChange>
        </w:rPr>
        <w:t>20</w:t>
      </w:r>
      <w:commentRangeEnd w:id="1952"/>
      <w:r w:rsidR="005075D9" w:rsidRPr="00AA55A9">
        <w:rPr>
          <w:rStyle w:val="Refdecomentario"/>
          <w:strike/>
          <w:rPrChange w:id="1954" w:author="Ignacio Ribera Diaz" w:date="2018-09-12T03:07:00Z">
            <w:rPr>
              <w:rStyle w:val="Refdecomentario"/>
            </w:rPr>
          </w:rPrChange>
        </w:rPr>
        <w:commentReference w:id="1952"/>
      </w:r>
      <w:r w:rsidRPr="00AA55A9">
        <w:rPr>
          <w:strike/>
          <w:rPrChange w:id="1955" w:author="Ignacio Ribera Diaz" w:date="2018-09-12T03:07:00Z">
            <w:rPr/>
          </w:rPrChange>
        </w:rPr>
        <w:t>$.</w:t>
      </w:r>
    </w:p>
    <w:p w14:paraId="7BA702BF" w14:textId="5A217581" w:rsidR="00AB6148" w:rsidRDefault="00664C18" w:rsidP="00CD3F30">
      <w:r>
        <w:t xml:space="preserve">La plantilla viene dividida por carpetas según temática: </w:t>
      </w:r>
      <w:proofErr w:type="spellStart"/>
      <w:r>
        <w:t>css</w:t>
      </w:r>
      <w:proofErr w:type="spellEnd"/>
      <w:r>
        <w:t xml:space="preserve">, </w:t>
      </w:r>
      <w:proofErr w:type="spellStart"/>
      <w:r>
        <w:t>js</w:t>
      </w:r>
      <w:proofErr w:type="spellEnd"/>
      <w:r>
        <w:t xml:space="preserve">, </w:t>
      </w:r>
      <w:proofErr w:type="spellStart"/>
      <w:r>
        <w:t>fonts</w:t>
      </w:r>
      <w:proofErr w:type="spellEnd"/>
      <w:r>
        <w:t xml:space="preserve">, Bootstrap, </w:t>
      </w:r>
      <w:proofErr w:type="spellStart"/>
      <w:r>
        <w:t>sass</w:t>
      </w:r>
      <w:proofErr w:type="spellEnd"/>
      <w:r>
        <w:t xml:space="preserve">, </w:t>
      </w:r>
      <w:proofErr w:type="spellStart"/>
      <w:r>
        <w:t>php</w:t>
      </w:r>
      <w:proofErr w:type="spellEnd"/>
      <w:r>
        <w:t xml:space="preserve">, </w:t>
      </w:r>
      <w:proofErr w:type="spellStart"/>
      <w:r>
        <w:t>images</w:t>
      </w:r>
      <w:proofErr w:type="spellEnd"/>
      <w:r>
        <w:t xml:space="preserve">, </w:t>
      </w:r>
      <w:proofErr w:type="spellStart"/>
      <w:r>
        <w:t>plugins</w:t>
      </w:r>
      <w:proofErr w:type="spellEnd"/>
      <w:r>
        <w:t xml:space="preserve">, </w:t>
      </w:r>
      <w:commentRangeStart w:id="1956"/>
      <w:r>
        <w:t>etc</w:t>
      </w:r>
      <w:commentRangeEnd w:id="1956"/>
      <w:r w:rsidR="005075D9">
        <w:rPr>
          <w:rStyle w:val="Refdecomentario"/>
        </w:rPr>
        <w:commentReference w:id="1956"/>
      </w:r>
      <w:ins w:id="1957" w:author="Ignacio Ribera Diaz" w:date="2018-09-12T03:07:00Z">
        <w:r w:rsidR="00AA55A9">
          <w:t>.</w:t>
        </w:r>
      </w:ins>
    </w:p>
    <w:p w14:paraId="4B105983" w14:textId="53709003" w:rsidR="00AB6148" w:rsidRDefault="00AB6148" w:rsidP="00CD3F30">
      <w:r>
        <w:t xml:space="preserve">Esta empresa va actualizando sus plantillas con el tiempo, y pese a que esta plantilla salió hace </w:t>
      </w:r>
      <w:ins w:id="1958" w:author="Ignacio Ribera Diaz" w:date="2018-09-12T03:07:00Z">
        <w:r w:rsidR="00393EBA">
          <w:t xml:space="preserve">tres </w:t>
        </w:r>
      </w:ins>
      <w:commentRangeStart w:id="1959"/>
      <w:r w:rsidRPr="00393EBA">
        <w:rPr>
          <w:strike/>
          <w:rPrChange w:id="1960" w:author="Ignacio Ribera Diaz" w:date="2018-09-12T03:07:00Z">
            <w:rPr/>
          </w:rPrChange>
        </w:rPr>
        <w:t>3</w:t>
      </w:r>
      <w:commentRangeEnd w:id="1959"/>
      <w:r w:rsidR="005075D9">
        <w:rPr>
          <w:rStyle w:val="Refdecomentario"/>
        </w:rPr>
        <w:commentReference w:id="1959"/>
      </w:r>
      <w:r>
        <w:t xml:space="preserve"> años, la última actualización se hizo hace 4 meses (fecha: agosto-2018).</w:t>
      </w:r>
    </w:p>
    <w:p w14:paraId="4A19EC8E" w14:textId="066A27D3" w:rsidR="00AB6148" w:rsidRPr="003045F6" w:rsidRDefault="00AB6148" w:rsidP="00CD3F30">
      <w:pPr>
        <w:rPr>
          <w:ins w:id="1961" w:author="Ignacio Ribera Diaz" w:date="2018-09-13T03:13:00Z"/>
          <w:strike/>
          <w:rPrChange w:id="1962" w:author="Ignacio Ribera Diaz" w:date="2018-09-13T03:16:00Z">
            <w:rPr>
              <w:ins w:id="1963" w:author="Ignacio Ribera Diaz" w:date="2018-09-13T03:13:00Z"/>
            </w:rPr>
          </w:rPrChange>
        </w:rPr>
      </w:pPr>
      <w:r w:rsidRPr="003045F6">
        <w:rPr>
          <w:strike/>
          <w:rPrChange w:id="1964" w:author="Ignacio Ribera Diaz" w:date="2018-09-13T03:16:00Z">
            <w:rPr/>
          </w:rPrChange>
        </w:rPr>
        <w:t xml:space="preserve">La propia plantilla es un escaparate con todos los componentes y funcionalidades que trae, para que puedas navegar por ellos fácilmente y coger </w:t>
      </w:r>
      <w:proofErr w:type="spellStart"/>
      <w:r w:rsidRPr="003045F6">
        <w:rPr>
          <w:strike/>
          <w:rPrChange w:id="1965" w:author="Ignacio Ribera Diaz" w:date="2018-09-13T03:16:00Z">
            <w:rPr/>
          </w:rPrChange>
        </w:rPr>
        <w:t>el</w:t>
      </w:r>
      <w:proofErr w:type="spellEnd"/>
      <w:r w:rsidRPr="003045F6">
        <w:rPr>
          <w:strike/>
          <w:rPrChange w:id="1966" w:author="Ignacio Ribera Diaz" w:date="2018-09-13T03:16:00Z">
            <w:rPr/>
          </w:rPrChange>
        </w:rPr>
        <w:t xml:space="preserve"> te guste de una manera sencilla y </w:t>
      </w:r>
      <w:commentRangeStart w:id="1967"/>
      <w:r w:rsidRPr="003045F6">
        <w:rPr>
          <w:strike/>
          <w:rPrChange w:id="1968" w:author="Ignacio Ribera Diaz" w:date="2018-09-13T03:16:00Z">
            <w:rPr/>
          </w:rPrChange>
        </w:rPr>
        <w:t>práctica</w:t>
      </w:r>
      <w:commentRangeEnd w:id="1967"/>
      <w:r w:rsidR="005075D9" w:rsidRPr="003045F6">
        <w:rPr>
          <w:rStyle w:val="Refdecomentario"/>
          <w:strike/>
          <w:rPrChange w:id="1969" w:author="Ignacio Ribera Diaz" w:date="2018-09-13T03:16:00Z">
            <w:rPr>
              <w:rStyle w:val="Refdecomentario"/>
            </w:rPr>
          </w:rPrChange>
        </w:rPr>
        <w:commentReference w:id="1967"/>
      </w:r>
      <w:r w:rsidRPr="003045F6">
        <w:rPr>
          <w:strike/>
          <w:rPrChange w:id="1970" w:author="Ignacio Ribera Diaz" w:date="2018-09-13T03:16:00Z">
            <w:rPr/>
          </w:rPrChange>
        </w:rPr>
        <w:t>.</w:t>
      </w:r>
    </w:p>
    <w:p w14:paraId="3186782F" w14:textId="02467B16" w:rsidR="0010746E" w:rsidRPr="006C3896" w:rsidRDefault="0010746E" w:rsidP="00CD3F30">
      <w:ins w:id="1971" w:author="Ignacio Ribera Diaz" w:date="2018-09-13T03:13:00Z">
        <w:r>
          <w:t xml:space="preserve">La </w:t>
        </w:r>
      </w:ins>
      <w:ins w:id="1972" w:author="Ignacio Ribera Diaz" w:date="2018-09-13T03:14:00Z">
        <w:r>
          <w:t xml:space="preserve">propia plantilla, nos muestra todos los elementos y opciones que tiene, tanto </w:t>
        </w:r>
      </w:ins>
      <w:ins w:id="1973" w:author="Ignacio Ribera Diaz" w:date="2018-09-13T03:15:00Z">
        <w:r w:rsidR="003045F6">
          <w:t>los componentes</w:t>
        </w:r>
      </w:ins>
      <w:ins w:id="1974" w:author="Ignacio Ribera Diaz" w:date="2018-09-13T03:14:00Z">
        <w:r>
          <w:t xml:space="preserve"> como las funcionalidades incluidas. Esto</w:t>
        </w:r>
      </w:ins>
      <w:ins w:id="1975" w:author="Ignacio Ribera Diaz" w:date="2018-09-13T03:15:00Z">
        <w:r>
          <w:t xml:space="preserve"> simplifica enormemente </w:t>
        </w:r>
        <w:r w:rsidR="003045F6">
          <w:t>el proceso de selección de los componentes y scripts</w:t>
        </w:r>
      </w:ins>
      <w:ins w:id="1976" w:author="Ignacio Ribera Diaz" w:date="2018-09-13T03:16:00Z">
        <w:r w:rsidR="003045F6">
          <w:t>.</w:t>
        </w:r>
      </w:ins>
    </w:p>
    <w:p w14:paraId="1B14A59B" w14:textId="77777777" w:rsidR="00AB6148" w:rsidRDefault="00AB6148" w:rsidP="00AB6148">
      <w:pPr>
        <w:keepNext/>
      </w:pPr>
      <w:r>
        <w:rPr>
          <w:noProof/>
          <w:lang w:eastAsia="es-ES"/>
        </w:rPr>
        <w:lastRenderedPageBreak/>
        <w:drawing>
          <wp:inline distT="0" distB="0" distL="0" distR="0" wp14:anchorId="70373C08" wp14:editId="34177DE7">
            <wp:extent cx="5401310" cy="2509520"/>
            <wp:effectExtent l="0" t="0" r="889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1310" cy="2509520"/>
                    </a:xfrm>
                    <a:prstGeom prst="rect">
                      <a:avLst/>
                    </a:prstGeom>
                    <a:noFill/>
                    <a:ln>
                      <a:noFill/>
                    </a:ln>
                  </pic:spPr>
                </pic:pic>
              </a:graphicData>
            </a:graphic>
          </wp:inline>
        </w:drawing>
      </w:r>
    </w:p>
    <w:p w14:paraId="1A344AE3" w14:textId="30AFA5A4" w:rsidR="00CD3F30" w:rsidRDefault="00AB6148" w:rsidP="00AB6148">
      <w:pPr>
        <w:pStyle w:val="Descripcin"/>
      </w:pPr>
      <w:bookmarkStart w:id="1977" w:name="_Toc524565881"/>
      <w:r>
        <w:t xml:space="preserve">Figura </w:t>
      </w:r>
      <w:r w:rsidR="00CE6A20">
        <w:rPr>
          <w:noProof/>
        </w:rPr>
        <w:fldChar w:fldCharType="begin"/>
      </w:r>
      <w:r w:rsidR="00CE6A20">
        <w:rPr>
          <w:noProof/>
        </w:rPr>
        <w:instrText xml:space="preserve"> SEQ Figura \* ARABIC </w:instrText>
      </w:r>
      <w:r w:rsidR="00CE6A20">
        <w:rPr>
          <w:noProof/>
        </w:rPr>
        <w:fldChar w:fldCharType="separate"/>
      </w:r>
      <w:ins w:id="1978" w:author="Ignacio Ribera Diaz" w:date="2018-09-16T02:57:00Z">
        <w:r w:rsidR="000D71BC">
          <w:rPr>
            <w:noProof/>
          </w:rPr>
          <w:t>10</w:t>
        </w:r>
      </w:ins>
      <w:del w:id="1979" w:author="Ignacio Ribera Diaz" w:date="2018-09-14T06:22:00Z">
        <w:r w:rsidR="00A85997" w:rsidDel="0035607C">
          <w:rPr>
            <w:noProof/>
          </w:rPr>
          <w:delText>8</w:delText>
        </w:r>
      </w:del>
      <w:r w:rsidR="00CE6A20">
        <w:rPr>
          <w:noProof/>
        </w:rPr>
        <w:fldChar w:fldCharType="end"/>
      </w:r>
      <w:r>
        <w:t xml:space="preserve"> </w:t>
      </w:r>
      <w:r w:rsidR="00233B47">
        <w:t>Navegación</w:t>
      </w:r>
      <w:r>
        <w:t xml:space="preserve"> plantilla </w:t>
      </w:r>
      <w:proofErr w:type="spellStart"/>
      <w:r>
        <w:t>WrapBootstrap</w:t>
      </w:r>
      <w:bookmarkEnd w:id="1977"/>
      <w:proofErr w:type="spellEnd"/>
    </w:p>
    <w:p w14:paraId="586AF7EF" w14:textId="77777777" w:rsidR="00AB6148" w:rsidRPr="00AB6148" w:rsidRDefault="00AB6148" w:rsidP="00AB6148"/>
    <w:p w14:paraId="32F2174C" w14:textId="62869B01" w:rsidR="00102DC7" w:rsidRPr="00F44EBC" w:rsidRDefault="00102DC7" w:rsidP="00AB6148">
      <w:pPr>
        <w:pStyle w:val="Ttulo2"/>
        <w:spacing w:line="276" w:lineRule="auto"/>
        <w:rPr>
          <w:szCs w:val="28"/>
        </w:rPr>
      </w:pPr>
      <w:bookmarkStart w:id="1980" w:name="_Toc524664801"/>
      <w:r w:rsidRPr="00F44EBC">
        <w:rPr>
          <w:szCs w:val="28"/>
        </w:rPr>
        <w:t>3.2 Bootstrap</w:t>
      </w:r>
      <w:bookmarkEnd w:id="1980"/>
    </w:p>
    <w:p w14:paraId="60F56E25" w14:textId="78A63F0C" w:rsidR="00AB6148" w:rsidRPr="00F44EBC" w:rsidRDefault="00AB6148" w:rsidP="00AB6148"/>
    <w:p w14:paraId="1CCDAD51" w14:textId="085B0E69" w:rsidR="00AB6148" w:rsidRPr="00AB6148" w:rsidRDefault="00AB6148" w:rsidP="00AB6148">
      <w:r w:rsidRPr="00AB6148">
        <w:t xml:space="preserve">Bootstrap es una </w:t>
      </w:r>
      <w:proofErr w:type="spellStart"/>
      <w:r w:rsidR="00394D7A">
        <w:t>framework</w:t>
      </w:r>
      <w:proofErr w:type="spellEnd"/>
      <w:r w:rsidR="00394D7A">
        <w:t xml:space="preserve"> (marco de trabajo)</w:t>
      </w:r>
      <w:r>
        <w:t xml:space="preserve"> para el diseño de sitios y aplicaciones web. </w:t>
      </w:r>
      <w:r w:rsidR="00394D7A">
        <w:t>Esta biblioteca contiene tipografías, menús, formularios y más elementos basados en HTML y CSS, así como extensiones adicionales de JavaScript.</w:t>
      </w:r>
    </w:p>
    <w:p w14:paraId="748E2B00" w14:textId="77777777" w:rsidR="00AB6148" w:rsidRDefault="009C718A" w:rsidP="007D13FE">
      <w:pPr>
        <w:spacing w:line="276" w:lineRule="auto"/>
      </w:pPr>
      <w:r w:rsidRPr="009C718A">
        <w:t>Para usar</w:t>
      </w:r>
      <w:r w:rsidR="00AB6148">
        <w:t xml:space="preserve">lo </w:t>
      </w:r>
      <w:r w:rsidRPr="009C718A">
        <w:t>debemos d</w:t>
      </w:r>
      <w:r>
        <w:t xml:space="preserve">escargar </w:t>
      </w:r>
      <w:r w:rsidR="00AB6148">
        <w:t>la hoja de estilo Bootstrap y referenciarla desde nuestra página web, así como los scripts JS que queramos utilizar en nuestra página.</w:t>
      </w:r>
    </w:p>
    <w:p w14:paraId="0D73578D" w14:textId="77777777" w:rsidR="00AB6148" w:rsidRDefault="00AB6148" w:rsidP="00AB6148">
      <w:pPr>
        <w:keepNext/>
        <w:spacing w:line="276" w:lineRule="auto"/>
      </w:pPr>
      <w:r>
        <w:rPr>
          <w:noProof/>
          <w:lang w:eastAsia="es-ES"/>
        </w:rPr>
        <w:drawing>
          <wp:inline distT="0" distB="0" distL="0" distR="0" wp14:anchorId="527EC4F6" wp14:editId="51B9CF02">
            <wp:extent cx="5401310" cy="925195"/>
            <wp:effectExtent l="0" t="0" r="889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1310" cy="925195"/>
                    </a:xfrm>
                    <a:prstGeom prst="rect">
                      <a:avLst/>
                    </a:prstGeom>
                    <a:noFill/>
                    <a:ln>
                      <a:noFill/>
                    </a:ln>
                  </pic:spPr>
                </pic:pic>
              </a:graphicData>
            </a:graphic>
          </wp:inline>
        </w:drawing>
      </w:r>
    </w:p>
    <w:p w14:paraId="1CF26882" w14:textId="2F1DD0F7" w:rsidR="00AB6148" w:rsidRDefault="00AB6148" w:rsidP="00AB6148">
      <w:pPr>
        <w:pStyle w:val="Descripcin"/>
      </w:pPr>
      <w:bookmarkStart w:id="1981" w:name="_Toc524565882"/>
      <w:r>
        <w:t xml:space="preserve">Figura </w:t>
      </w:r>
      <w:r w:rsidR="00CE6A20">
        <w:rPr>
          <w:noProof/>
        </w:rPr>
        <w:fldChar w:fldCharType="begin"/>
      </w:r>
      <w:r w:rsidR="00CE6A20">
        <w:rPr>
          <w:noProof/>
        </w:rPr>
        <w:instrText xml:space="preserve"> SEQ Figura \* ARABIC </w:instrText>
      </w:r>
      <w:r w:rsidR="00CE6A20">
        <w:rPr>
          <w:noProof/>
        </w:rPr>
        <w:fldChar w:fldCharType="separate"/>
      </w:r>
      <w:ins w:id="1982" w:author="Ignacio Ribera Diaz" w:date="2018-09-16T02:57:00Z">
        <w:r w:rsidR="000D71BC">
          <w:rPr>
            <w:noProof/>
          </w:rPr>
          <w:t>11</w:t>
        </w:r>
      </w:ins>
      <w:del w:id="1983" w:author="Ignacio Ribera Diaz" w:date="2018-09-14T06:22:00Z">
        <w:r w:rsidR="00A85997" w:rsidDel="0035607C">
          <w:rPr>
            <w:noProof/>
          </w:rPr>
          <w:delText>9</w:delText>
        </w:r>
      </w:del>
      <w:r w:rsidR="00CE6A20">
        <w:rPr>
          <w:noProof/>
        </w:rPr>
        <w:fldChar w:fldCharType="end"/>
      </w:r>
      <w:r>
        <w:t xml:space="preserve"> Referencia de </w:t>
      </w:r>
      <w:proofErr w:type="spellStart"/>
      <w:r>
        <w:t>css</w:t>
      </w:r>
      <w:proofErr w:type="spellEnd"/>
      <w:r>
        <w:t xml:space="preserve"> y </w:t>
      </w:r>
      <w:proofErr w:type="spellStart"/>
      <w:r>
        <w:t>js</w:t>
      </w:r>
      <w:bookmarkEnd w:id="1981"/>
      <w:proofErr w:type="spellEnd"/>
      <w:ins w:id="1984" w:author="Ignacio Ribera Diaz" w:date="2018-09-14T05:00:00Z">
        <w:r w:rsidR="003C614C">
          <w:t xml:space="preserve">. Fuente: Plantilla </w:t>
        </w:r>
        <w:proofErr w:type="spellStart"/>
        <w:r w:rsidR="003C614C">
          <w:t>Wrap</w:t>
        </w:r>
      </w:ins>
      <w:ins w:id="1985" w:author="Ignacio Ribera Diaz" w:date="2018-09-14T05:01:00Z">
        <w:r w:rsidR="003C614C">
          <w:t>bootstrap</w:t>
        </w:r>
        <w:proofErr w:type="spellEnd"/>
        <w:r w:rsidR="003C614C">
          <w:t>.</w:t>
        </w:r>
      </w:ins>
    </w:p>
    <w:p w14:paraId="4AE52159" w14:textId="6AD1CB5B" w:rsidR="006801C3" w:rsidRPr="009C718A" w:rsidRDefault="006801C3" w:rsidP="007D13FE">
      <w:pPr>
        <w:spacing w:line="276" w:lineRule="auto"/>
      </w:pPr>
      <w:r w:rsidRPr="009C718A">
        <w:br w:type="page"/>
      </w:r>
    </w:p>
    <w:p w14:paraId="37F8C8C2" w14:textId="5BD658B0" w:rsidR="006801C3" w:rsidRDefault="006801C3" w:rsidP="007D13FE">
      <w:pPr>
        <w:pStyle w:val="Ttulo1"/>
        <w:spacing w:line="276" w:lineRule="auto"/>
      </w:pPr>
      <w:bookmarkStart w:id="1986" w:name="_Toc524664802"/>
      <w:r>
        <w:lastRenderedPageBreak/>
        <w:t xml:space="preserve">4 </w:t>
      </w:r>
      <w:proofErr w:type="gramStart"/>
      <w:r>
        <w:t>Desarrollo</w:t>
      </w:r>
      <w:proofErr w:type="gramEnd"/>
      <w:r>
        <w:t xml:space="preserve"> de la web</w:t>
      </w:r>
      <w:bookmarkEnd w:id="1986"/>
    </w:p>
    <w:p w14:paraId="49154A21" w14:textId="50C9A6EF" w:rsidR="0086682A" w:rsidRDefault="0086682A" w:rsidP="0086682A"/>
    <w:p w14:paraId="6315FB95" w14:textId="7362841E" w:rsidR="0086682A" w:rsidRDefault="00757C29" w:rsidP="0086682A">
      <w:r>
        <w:t xml:space="preserve">A </w:t>
      </w:r>
      <w:r w:rsidR="00124D9C">
        <w:t>continuación,</w:t>
      </w:r>
      <w:r>
        <w:t xml:space="preserve"> se van a analizar </w:t>
      </w:r>
      <w:r w:rsidR="00124D9C">
        <w:t>los pasos seguidos en la realización de este proyecto y las herramientas utilizadas para ello.</w:t>
      </w:r>
    </w:p>
    <w:p w14:paraId="391186E1" w14:textId="77777777" w:rsidR="0086682A" w:rsidRPr="0086682A" w:rsidRDefault="0086682A" w:rsidP="0086682A"/>
    <w:p w14:paraId="36C4DA6A" w14:textId="204C479F" w:rsidR="006801C3" w:rsidRDefault="006801C3" w:rsidP="007D13FE">
      <w:pPr>
        <w:pStyle w:val="Ttulo2"/>
        <w:spacing w:line="276" w:lineRule="auto"/>
        <w:rPr>
          <w:szCs w:val="28"/>
        </w:rPr>
      </w:pPr>
      <w:bookmarkStart w:id="1987" w:name="_Toc524664803"/>
      <w:r w:rsidRPr="00102DC7">
        <w:rPr>
          <w:szCs w:val="28"/>
        </w:rPr>
        <w:t>4.1 Planteamiento</w:t>
      </w:r>
      <w:bookmarkEnd w:id="1987"/>
    </w:p>
    <w:p w14:paraId="29645264" w14:textId="08B97F94" w:rsidR="0017078F" w:rsidRDefault="0017078F" w:rsidP="0017078F"/>
    <w:p w14:paraId="4F5FFB8D" w14:textId="58CACB1F" w:rsidR="0017078F" w:rsidRDefault="00406863" w:rsidP="0017078F">
      <w:r>
        <w:t>Para abordar el desarrollo de la web había que dividir el trabajo en diferentes fases</w:t>
      </w:r>
      <w:r w:rsidRPr="00393EBA">
        <w:rPr>
          <w:strike/>
          <w:rPrChange w:id="1988" w:author="Ignacio Ribera Diaz" w:date="2018-09-12T03:09:00Z">
            <w:rPr/>
          </w:rPrChange>
        </w:rPr>
        <w:t xml:space="preserve">, </w:t>
      </w:r>
      <w:r w:rsidRPr="00393EBA">
        <w:rPr>
          <w:strike/>
          <w:highlight w:val="yellow"/>
          <w:rPrChange w:id="1989" w:author="Ignacio Ribera Diaz" w:date="2018-09-12T03:09:00Z">
            <w:rPr>
              <w:highlight w:val="yellow"/>
            </w:rPr>
          </w:rPrChange>
        </w:rPr>
        <w:t xml:space="preserve">se decidió dividirlo en </w:t>
      </w:r>
      <w:commentRangeStart w:id="1990"/>
      <w:r w:rsidRPr="00393EBA">
        <w:rPr>
          <w:strike/>
          <w:highlight w:val="yellow"/>
          <w:rPrChange w:id="1991" w:author="Ignacio Ribera Diaz" w:date="2018-09-12T03:09:00Z">
            <w:rPr>
              <w:highlight w:val="yellow"/>
            </w:rPr>
          </w:rPrChange>
        </w:rPr>
        <w:t>3</w:t>
      </w:r>
      <w:commentRangeEnd w:id="1990"/>
      <w:r w:rsidR="005075D9" w:rsidRPr="00393EBA">
        <w:rPr>
          <w:rStyle w:val="Refdecomentario"/>
          <w:strike/>
          <w:rPrChange w:id="1992" w:author="Ignacio Ribera Diaz" w:date="2018-09-12T03:09:00Z">
            <w:rPr>
              <w:rStyle w:val="Refdecomentario"/>
            </w:rPr>
          </w:rPrChange>
        </w:rPr>
        <w:commentReference w:id="1990"/>
      </w:r>
      <w:r>
        <w:t xml:space="preserve">: </w:t>
      </w:r>
    </w:p>
    <w:p w14:paraId="76DF5C85" w14:textId="285A1121" w:rsidR="00406863" w:rsidRDefault="00406863" w:rsidP="00406863">
      <w:pPr>
        <w:pStyle w:val="Prrafodelista"/>
        <w:numPr>
          <w:ilvl w:val="0"/>
          <w:numId w:val="3"/>
        </w:numPr>
      </w:pPr>
      <w:r>
        <w:t>Diseño de la página web.</w:t>
      </w:r>
    </w:p>
    <w:p w14:paraId="6BC87F70" w14:textId="360302D6" w:rsidR="00406863" w:rsidRDefault="00406863" w:rsidP="00406863">
      <w:pPr>
        <w:pStyle w:val="Prrafodelista"/>
        <w:numPr>
          <w:ilvl w:val="0"/>
          <w:numId w:val="3"/>
        </w:numPr>
      </w:pPr>
      <w:r>
        <w:t>Aprendizaje de las tecnologías a utilizar.</w:t>
      </w:r>
    </w:p>
    <w:p w14:paraId="2C908FC7" w14:textId="59CF80EB" w:rsidR="00406863" w:rsidRDefault="00406863" w:rsidP="00406863">
      <w:pPr>
        <w:pStyle w:val="Prrafodelista"/>
        <w:numPr>
          <w:ilvl w:val="0"/>
          <w:numId w:val="3"/>
        </w:numPr>
      </w:pPr>
      <w:r>
        <w:t>Creación de la web.</w:t>
      </w:r>
    </w:p>
    <w:p w14:paraId="0891909D" w14:textId="673D6C77" w:rsidR="00406863" w:rsidRDefault="0019535B" w:rsidP="00406863">
      <w:r>
        <w:t>El di</w:t>
      </w:r>
      <w:r w:rsidR="00D773C2">
        <w:t xml:space="preserve">seño de la web se hizo mirando la web antigua y usando un cuaderno y una Tablet para hacer bocetos de </w:t>
      </w:r>
      <w:proofErr w:type="spellStart"/>
      <w:r w:rsidR="00D773C2">
        <w:t>como</w:t>
      </w:r>
      <w:proofErr w:type="spellEnd"/>
      <w:r w:rsidR="00D773C2">
        <w:t xml:space="preserve"> organizarla. Se analizó c</w:t>
      </w:r>
      <w:r w:rsidR="00922444">
        <w:t>ó</w:t>
      </w:r>
      <w:r w:rsidR="00D773C2">
        <w:t>mo dividir la web para que estuviera mejor organizada</w:t>
      </w:r>
      <w:r w:rsidR="00922444">
        <w:t xml:space="preserve"> y que fuera </w:t>
      </w:r>
      <w:proofErr w:type="spellStart"/>
      <w:r w:rsidR="00922444">
        <w:t>mas</w:t>
      </w:r>
      <w:proofErr w:type="spellEnd"/>
      <w:r w:rsidR="00922444">
        <w:t xml:space="preserve"> fácil a la hora de programarlo.</w:t>
      </w:r>
    </w:p>
    <w:p w14:paraId="3A77121C" w14:textId="13B076C9" w:rsidR="00922444" w:rsidRDefault="00922444" w:rsidP="00406863">
      <w:r>
        <w:t xml:space="preserve">Mientras se diseñaba la web, </w:t>
      </w:r>
      <w:del w:id="1993" w:author="Ignacio Ribera Diaz" w:date="2018-09-12T03:10:00Z">
        <w:r w:rsidRPr="00393EBA" w:rsidDel="00393EBA">
          <w:rPr>
            <w:rPrChange w:id="1994" w:author="Ignacio Ribera Diaz" w:date="2018-09-12T03:10:00Z">
              <w:rPr>
                <w:highlight w:val="yellow"/>
              </w:rPr>
            </w:rPrChange>
          </w:rPr>
          <w:delText>también</w:delText>
        </w:r>
        <w:r w:rsidRPr="00393EBA" w:rsidDel="00393EBA">
          <w:delText xml:space="preserve"> </w:delText>
        </w:r>
      </w:del>
      <w:ins w:id="1995" w:author="Ignacio Ribera Diaz" w:date="2018-09-12T03:10:00Z">
        <w:r w:rsidR="00393EBA" w:rsidRPr="00393EBA">
          <w:rPr>
            <w:rPrChange w:id="1996" w:author="Ignacio Ribera Diaz" w:date="2018-09-12T03:10:00Z">
              <w:rPr>
                <w:highlight w:val="yellow"/>
              </w:rPr>
            </w:rPrChange>
          </w:rPr>
          <w:t>al mismo tiempo</w:t>
        </w:r>
        <w:r w:rsidR="00393EBA">
          <w:t xml:space="preserve"> </w:t>
        </w:r>
      </w:ins>
      <w:r>
        <w:t>se estudiaban</w:t>
      </w:r>
      <w:r w:rsidR="00757C29">
        <w:t xml:space="preserve"> principalmente</w:t>
      </w:r>
      <w:r>
        <w:t xml:space="preserve"> las tecnologías HTML, CSS y JavaScript</w:t>
      </w:r>
      <w:r w:rsidR="00757C29">
        <w:t xml:space="preserve">. </w:t>
      </w:r>
      <w:commentRangeStart w:id="1997"/>
      <w:r w:rsidR="00757C29" w:rsidRPr="000C5AAC">
        <w:rPr>
          <w:rPrChange w:id="1998" w:author="Ignacio Ribera Diaz" w:date="2018-09-12T03:10:00Z">
            <w:rPr>
              <w:highlight w:val="yellow"/>
            </w:rPr>
          </w:rPrChange>
        </w:rPr>
        <w:t>También</w:t>
      </w:r>
      <w:commentRangeEnd w:id="1997"/>
      <w:r w:rsidR="005075D9" w:rsidRPr="000C5AAC">
        <w:rPr>
          <w:rStyle w:val="Refdecomentario"/>
        </w:rPr>
        <w:commentReference w:id="1997"/>
      </w:r>
      <w:r w:rsidR="00757C29" w:rsidRPr="000C5AAC">
        <w:t xml:space="preserve"> s</w:t>
      </w:r>
      <w:r w:rsidR="00757C29">
        <w:t>e</w:t>
      </w:r>
      <w:r w:rsidR="00914150">
        <w:t xml:space="preserve"> aprendió un poco</w:t>
      </w:r>
      <w:r w:rsidR="00757C29">
        <w:t xml:space="preserve"> sobre JQuery, Bootstrap</w:t>
      </w:r>
      <w:r w:rsidR="00914150">
        <w:t xml:space="preserve"> y</w:t>
      </w:r>
      <w:r w:rsidR="00757C29">
        <w:t xml:space="preserve"> </w:t>
      </w:r>
      <w:del w:id="1999" w:author="Ignacio Ribera Diaz" w:date="2018-09-13T04:38:00Z">
        <w:r w:rsidR="00757C29" w:rsidDel="00CD185C">
          <w:delText>GitHub</w:delText>
        </w:r>
      </w:del>
      <w:ins w:id="2000" w:author="Ignacio Ribera Diaz" w:date="2018-09-13T04:38:00Z">
        <w:r w:rsidR="00CD185C">
          <w:t>GitHub</w:t>
        </w:r>
      </w:ins>
      <w:r w:rsidR="00757C29">
        <w:t xml:space="preserve"> Pages</w:t>
      </w:r>
      <w:r w:rsidR="00914150">
        <w:t>.</w:t>
      </w:r>
    </w:p>
    <w:p w14:paraId="330FC379" w14:textId="1543C352" w:rsidR="00914150" w:rsidRDefault="00914150" w:rsidP="00406863">
      <w:r>
        <w:t>Una vez hecho esto, se procedió a la remodelación de la web. Este proceso se explicará a continuación, en el punto 4.2.</w:t>
      </w:r>
    </w:p>
    <w:p w14:paraId="054B2084" w14:textId="77777777" w:rsidR="0017078F" w:rsidRPr="0017078F" w:rsidRDefault="0017078F" w:rsidP="0017078F"/>
    <w:p w14:paraId="5A532328" w14:textId="08054D6A" w:rsidR="006801C3" w:rsidRDefault="006801C3" w:rsidP="007D13FE">
      <w:pPr>
        <w:pStyle w:val="Ttulo2"/>
        <w:spacing w:line="276" w:lineRule="auto"/>
        <w:rPr>
          <w:szCs w:val="28"/>
        </w:rPr>
      </w:pPr>
      <w:bookmarkStart w:id="2001" w:name="_Toc524664804"/>
      <w:r w:rsidRPr="00102DC7">
        <w:rPr>
          <w:szCs w:val="28"/>
        </w:rPr>
        <w:t>4.2 Modo de trabajo</w:t>
      </w:r>
      <w:bookmarkEnd w:id="2001"/>
    </w:p>
    <w:p w14:paraId="4E779EDE" w14:textId="5E168FCD" w:rsidR="0017078F" w:rsidRDefault="0017078F" w:rsidP="0017078F"/>
    <w:p w14:paraId="22978D8E" w14:textId="608F1342" w:rsidR="0017078F" w:rsidRDefault="00B53D12" w:rsidP="0017078F">
      <w:r>
        <w:t xml:space="preserve">Ahora vamos a explicar </w:t>
      </w:r>
      <w:proofErr w:type="spellStart"/>
      <w:r>
        <w:t>como</w:t>
      </w:r>
      <w:proofErr w:type="spellEnd"/>
      <w:r>
        <w:t xml:space="preserve"> se trabajaba y que procedimientos se seguían para cada tarea.</w:t>
      </w:r>
    </w:p>
    <w:p w14:paraId="6BE2A5B6" w14:textId="3266EA02" w:rsidR="00B53D12" w:rsidRDefault="00B53D12" w:rsidP="0017078F">
      <w:r>
        <w:t xml:space="preserve">Al principio del proyecto se trabajaba en paralelo en el diseño y el aprendizaje de las tecnologías, una vez terminadas las </w:t>
      </w:r>
      <w:del w:id="2002" w:author="Ignacio Ribera Diaz" w:date="2018-09-12T03:10:00Z">
        <w:r w:rsidRPr="000C5AAC" w:rsidDel="000C5AAC">
          <w:rPr>
            <w:rPrChange w:id="2003" w:author="Ignacio Ribera Diaz" w:date="2018-09-12T03:10:00Z">
              <w:rPr>
                <w:highlight w:val="yellow"/>
              </w:rPr>
            </w:rPrChange>
          </w:rPr>
          <w:delText>2</w:delText>
        </w:r>
        <w:r w:rsidRPr="000C5AAC" w:rsidDel="000C5AAC">
          <w:delText xml:space="preserve"> </w:delText>
        </w:r>
      </w:del>
      <w:ins w:id="2004" w:author="Ignacio Ribera Diaz" w:date="2018-09-12T03:10:00Z">
        <w:r w:rsidR="000C5AAC" w:rsidRPr="000C5AAC">
          <w:rPr>
            <w:rPrChange w:id="2005" w:author="Ignacio Ribera Diaz" w:date="2018-09-12T03:10:00Z">
              <w:rPr>
                <w:highlight w:val="yellow"/>
              </w:rPr>
            </w:rPrChange>
          </w:rPr>
          <w:t>dos</w:t>
        </w:r>
        <w:r w:rsidR="000C5AAC">
          <w:t xml:space="preserve"> </w:t>
        </w:r>
      </w:ins>
      <w:r>
        <w:t>anteriores se procedió al desarrollo de la web.</w:t>
      </w:r>
    </w:p>
    <w:p w14:paraId="34E1AC74" w14:textId="72D671BF" w:rsidR="006574F5" w:rsidRDefault="00B53D12" w:rsidP="0017078F">
      <w:r>
        <w:t>El diseño de la web se</w:t>
      </w:r>
      <w:del w:id="2006" w:author="Ignacio Ribera Diaz" w:date="2018-09-12T03:20:00Z">
        <w:r w:rsidDel="001F4A64">
          <w:delText xml:space="preserve"> hizo con </w:delText>
        </w:r>
      </w:del>
      <w:ins w:id="2007" w:author="Ignacio Ribera Diaz" w:date="2018-09-12T03:20:00Z">
        <w:r w:rsidR="001F4A64">
          <w:t xml:space="preserve"> realizó </w:t>
        </w:r>
      </w:ins>
      <w:ins w:id="2008" w:author="Ignacio Ribera Diaz" w:date="2018-09-12T03:22:00Z">
        <w:r w:rsidR="001F4A64">
          <w:t>mediante</w:t>
        </w:r>
      </w:ins>
      <w:ins w:id="2009" w:author="Ignacio Ribera Diaz" w:date="2018-09-12T03:20:00Z">
        <w:r w:rsidR="001F4A64">
          <w:t xml:space="preserve"> la elaboración de </w:t>
        </w:r>
      </w:ins>
      <w:r>
        <w:t>bocetos</w:t>
      </w:r>
      <w:ins w:id="2010" w:author="Ignacio Ribera Diaz" w:date="2018-09-12T03:26:00Z">
        <w:r w:rsidR="001F4A64">
          <w:t xml:space="preserve">, para ir perfilando el aspecto que </w:t>
        </w:r>
      </w:ins>
      <w:ins w:id="2011" w:author="Ignacio Ribera Diaz" w:date="2018-09-13T03:17:00Z">
        <w:r w:rsidR="003045F6">
          <w:t>queríamos</w:t>
        </w:r>
      </w:ins>
      <w:ins w:id="2012" w:author="Ignacio Ribera Diaz" w:date="2018-09-12T03:26:00Z">
        <w:r w:rsidR="001F4A64">
          <w:t xml:space="preserve"> de la</w:t>
        </w:r>
      </w:ins>
      <w:ins w:id="2013" w:author="Ignacio Ribera Diaz" w:date="2018-09-12T03:27:00Z">
        <w:r w:rsidR="001F4A64">
          <w:t xml:space="preserve"> web. Estos bocetos se han realizado</w:t>
        </w:r>
      </w:ins>
      <w:del w:id="2014" w:author="Ignacio Ribera Diaz" w:date="2018-09-12T03:27:00Z">
        <w:r w:rsidDel="001F4A64">
          <w:delText>,</w:delText>
        </w:r>
      </w:del>
      <w:r>
        <w:t xml:space="preserve"> tanto en papel </w:t>
      </w:r>
      <w:ins w:id="2015" w:author="Ignacio Ribera Diaz" w:date="2018-09-12T03:28:00Z">
        <w:r w:rsidR="00234D81">
          <w:t xml:space="preserve">(por comodidad) </w:t>
        </w:r>
      </w:ins>
      <w:ins w:id="2016" w:author="Ignacio Ribera Diaz" w:date="2018-09-12T03:27:00Z">
        <w:r w:rsidR="001F4A64">
          <w:t>como en una Tablet</w:t>
        </w:r>
      </w:ins>
      <w:ins w:id="2017" w:author="Ignacio Ribera Diaz" w:date="2018-09-12T03:28:00Z">
        <w:r w:rsidR="00234D81">
          <w:t xml:space="preserve"> (por portabilidad).</w:t>
        </w:r>
      </w:ins>
      <w:ins w:id="2018" w:author="Ignacio Ribera Diaz" w:date="2018-09-12T03:27:00Z">
        <w:r w:rsidR="001F4A64" w:rsidRPr="000C5AAC">
          <w:rPr>
            <w:strike/>
          </w:rPr>
          <w:t xml:space="preserve"> </w:t>
        </w:r>
      </w:ins>
      <w:r w:rsidRPr="000C5AAC">
        <w:rPr>
          <w:strike/>
          <w:rPrChange w:id="2019" w:author="Ignacio Ribera Diaz" w:date="2018-09-12T03:10:00Z">
            <w:rPr/>
          </w:rPrChange>
        </w:rPr>
        <w:t>(los cual</w:t>
      </w:r>
      <w:r w:rsidR="00BE2CD7" w:rsidRPr="000C5AAC">
        <w:rPr>
          <w:strike/>
          <w:rPrChange w:id="2020" w:author="Ignacio Ribera Diaz" w:date="2018-09-12T03:10:00Z">
            <w:rPr/>
          </w:rPrChange>
        </w:rPr>
        <w:t>es</w:t>
      </w:r>
      <w:r w:rsidRPr="000C5AAC">
        <w:rPr>
          <w:strike/>
          <w:rPrChange w:id="2021" w:author="Ignacio Ribera Diaz" w:date="2018-09-12T03:10:00Z">
            <w:rPr/>
          </w:rPrChange>
        </w:rPr>
        <w:t xml:space="preserve"> se han </w:t>
      </w:r>
      <w:commentRangeStart w:id="2022"/>
      <w:r w:rsidRPr="000C5AAC">
        <w:rPr>
          <w:strike/>
          <w:rPrChange w:id="2023" w:author="Ignacio Ribera Diaz" w:date="2018-09-12T03:10:00Z">
            <w:rPr/>
          </w:rPrChange>
        </w:rPr>
        <w:t>perdido</w:t>
      </w:r>
      <w:commentRangeEnd w:id="2022"/>
      <w:r w:rsidR="005075D9" w:rsidRPr="000C5AAC">
        <w:rPr>
          <w:rStyle w:val="Refdecomentario"/>
          <w:strike/>
          <w:rPrChange w:id="2024" w:author="Ignacio Ribera Diaz" w:date="2018-09-12T03:10:00Z">
            <w:rPr>
              <w:rStyle w:val="Refdecomentario"/>
            </w:rPr>
          </w:rPrChange>
        </w:rPr>
        <w:commentReference w:id="2022"/>
      </w:r>
      <w:r w:rsidRPr="000C5AAC">
        <w:rPr>
          <w:strike/>
          <w:rPrChange w:id="2025" w:author="Ignacio Ribera Diaz" w:date="2018-09-12T03:10:00Z">
            <w:rPr/>
          </w:rPrChange>
        </w:rPr>
        <w:t>)</w:t>
      </w:r>
      <w:del w:id="2026" w:author="Ignacio Ribera Diaz" w:date="2018-09-12T03:27:00Z">
        <w:r w:rsidDel="001F4A64">
          <w:delText xml:space="preserve"> como en </w:delText>
        </w:r>
      </w:del>
      <w:del w:id="2027" w:author="Ignacio Ribera Diaz" w:date="2018-09-12T03:20:00Z">
        <w:r w:rsidDel="001F4A64">
          <w:delText>l</w:delText>
        </w:r>
      </w:del>
      <w:del w:id="2028" w:author="Ignacio Ribera Diaz" w:date="2018-09-12T03:27:00Z">
        <w:r w:rsidDel="001F4A64">
          <w:delText>a Tablet</w:delText>
        </w:r>
      </w:del>
      <w:r w:rsidR="006574F5" w:rsidRPr="00B6524D">
        <w:rPr>
          <w:strike/>
          <w:rPrChange w:id="2029" w:author="Ignacio Ribera Diaz" w:date="2018-09-12T03:17:00Z">
            <w:rPr/>
          </w:rPrChange>
        </w:rPr>
        <w:t xml:space="preserve">, </w:t>
      </w:r>
      <w:r w:rsidR="006574F5" w:rsidRPr="00B6524D">
        <w:rPr>
          <w:strike/>
          <w:highlight w:val="yellow"/>
          <w:rPrChange w:id="2030" w:author="Ignacio Ribera Diaz" w:date="2018-09-12T03:17:00Z">
            <w:rPr>
              <w:highlight w:val="yellow"/>
            </w:rPr>
          </w:rPrChange>
        </w:rPr>
        <w:t xml:space="preserve">en cualquier momento libre que se </w:t>
      </w:r>
      <w:commentRangeStart w:id="2031"/>
      <w:r w:rsidR="006574F5" w:rsidRPr="00B6524D">
        <w:rPr>
          <w:strike/>
          <w:highlight w:val="yellow"/>
          <w:rPrChange w:id="2032" w:author="Ignacio Ribera Diaz" w:date="2018-09-12T03:17:00Z">
            <w:rPr>
              <w:highlight w:val="yellow"/>
            </w:rPr>
          </w:rPrChange>
        </w:rPr>
        <w:t>tuviera</w:t>
      </w:r>
      <w:commentRangeEnd w:id="2031"/>
      <w:r w:rsidR="005075D9" w:rsidRPr="00B6524D">
        <w:rPr>
          <w:rStyle w:val="Refdecomentario"/>
          <w:strike/>
          <w:rPrChange w:id="2033" w:author="Ignacio Ribera Diaz" w:date="2018-09-12T03:17:00Z">
            <w:rPr>
              <w:rStyle w:val="Refdecomentario"/>
            </w:rPr>
          </w:rPrChange>
        </w:rPr>
        <w:commentReference w:id="2031"/>
      </w:r>
      <w:r w:rsidR="006574F5" w:rsidRPr="00234D81">
        <w:rPr>
          <w:strike/>
          <w:rPrChange w:id="2034" w:author="Ignacio Ribera Diaz" w:date="2018-09-12T03:28:00Z">
            <w:rPr/>
          </w:rPrChange>
        </w:rPr>
        <w:t>.</w:t>
      </w:r>
      <w:r w:rsidR="006574F5">
        <w:t xml:space="preserve"> </w:t>
      </w:r>
      <w:del w:id="2035" w:author="Ignacio Ribera Diaz" w:date="2018-09-13T03:21:00Z">
        <w:r w:rsidR="006574F5" w:rsidDel="003045F6">
          <w:delText>Aquí tenemos un par de bocetos que</w:delText>
        </w:r>
      </w:del>
      <w:ins w:id="2036" w:author="Ignacio Ribera Diaz" w:date="2018-09-13T03:21:00Z">
        <w:r w:rsidR="003045F6">
          <w:t>Los bocetos que se muestran a continuación fueron realizados con</w:t>
        </w:r>
      </w:ins>
      <w:del w:id="2037" w:author="Ignacio Ribera Diaz" w:date="2018-09-13T03:21:00Z">
        <w:r w:rsidR="006574F5" w:rsidDel="003045F6">
          <w:delText xml:space="preserve"> </w:delText>
        </w:r>
      </w:del>
      <w:del w:id="2038" w:author="Ignacio Ribera Diaz" w:date="2018-09-12T03:18:00Z">
        <w:r w:rsidR="006574F5" w:rsidRPr="00B6524D" w:rsidDel="00B6524D">
          <w:rPr>
            <w:strike/>
            <w:highlight w:val="yellow"/>
            <w:rPrChange w:id="2039" w:author="Ignacio Ribera Diaz" w:date="2018-09-12T03:18:00Z">
              <w:rPr>
                <w:highlight w:val="yellow"/>
              </w:rPr>
            </w:rPrChange>
          </w:rPr>
          <w:delText>aun quedaban</w:delText>
        </w:r>
        <w:r w:rsidR="006574F5" w:rsidDel="00B6524D">
          <w:delText xml:space="preserve"> </w:delText>
        </w:r>
      </w:del>
      <w:del w:id="2040" w:author="Ignacio Ribera Diaz" w:date="2018-09-13T03:21:00Z">
        <w:r w:rsidR="006574F5" w:rsidDel="003045F6">
          <w:delText>en</w:delText>
        </w:r>
      </w:del>
      <w:r w:rsidR="006574F5">
        <w:t xml:space="preserve"> la Tablet.</w:t>
      </w:r>
    </w:p>
    <w:p w14:paraId="267D4ADE" w14:textId="77777777" w:rsidR="006574F5" w:rsidRDefault="006574F5" w:rsidP="006574F5">
      <w:pPr>
        <w:keepNext/>
      </w:pPr>
      <w:r>
        <w:rPr>
          <w:noProof/>
          <w:lang w:eastAsia="es-ES"/>
        </w:rPr>
        <w:lastRenderedPageBreak/>
        <w:drawing>
          <wp:inline distT="0" distB="0" distL="0" distR="0" wp14:anchorId="28705F87" wp14:editId="7D64A10F">
            <wp:extent cx="5400040" cy="405003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4050030"/>
                    </a:xfrm>
                    <a:prstGeom prst="rect">
                      <a:avLst/>
                    </a:prstGeom>
                  </pic:spPr>
                </pic:pic>
              </a:graphicData>
            </a:graphic>
          </wp:inline>
        </w:drawing>
      </w:r>
    </w:p>
    <w:p w14:paraId="309F778A" w14:textId="478C812F" w:rsidR="006574F5" w:rsidRDefault="006574F5" w:rsidP="006574F5">
      <w:pPr>
        <w:pStyle w:val="Descripcin"/>
      </w:pPr>
      <w:bookmarkStart w:id="2041" w:name="_Toc524565883"/>
      <w:r>
        <w:t xml:space="preserve">Figura </w:t>
      </w:r>
      <w:r w:rsidR="00CE6A20">
        <w:rPr>
          <w:noProof/>
        </w:rPr>
        <w:fldChar w:fldCharType="begin"/>
      </w:r>
      <w:r w:rsidR="00CE6A20">
        <w:rPr>
          <w:noProof/>
        </w:rPr>
        <w:instrText xml:space="preserve"> SEQ Figura \* ARABIC </w:instrText>
      </w:r>
      <w:r w:rsidR="00CE6A20">
        <w:rPr>
          <w:noProof/>
        </w:rPr>
        <w:fldChar w:fldCharType="separate"/>
      </w:r>
      <w:ins w:id="2042" w:author="Ignacio Ribera Diaz" w:date="2018-09-16T02:57:00Z">
        <w:r w:rsidR="000D71BC">
          <w:rPr>
            <w:noProof/>
          </w:rPr>
          <w:t>12</w:t>
        </w:r>
      </w:ins>
      <w:del w:id="2043" w:author="Ignacio Ribera Diaz" w:date="2018-09-14T06:22:00Z">
        <w:r w:rsidR="00A85997" w:rsidDel="0035607C">
          <w:rPr>
            <w:noProof/>
          </w:rPr>
          <w:delText>10</w:delText>
        </w:r>
      </w:del>
      <w:r w:rsidR="00CE6A20">
        <w:rPr>
          <w:noProof/>
        </w:rPr>
        <w:fldChar w:fldCharType="end"/>
      </w:r>
      <w:r>
        <w:t xml:space="preserve"> Boceto menú de navegació</w:t>
      </w:r>
      <w:ins w:id="2044" w:author="Ignacio Ribera Diaz" w:date="2018-09-12T03:21:00Z">
        <w:r w:rsidR="001F4A64">
          <w:t>n. Fuente: propia</w:t>
        </w:r>
      </w:ins>
      <w:bookmarkEnd w:id="2041"/>
      <w:del w:id="2045" w:author="Ignacio Ribera Diaz" w:date="2018-09-12T03:21:00Z">
        <w:r w:rsidDel="001F4A64">
          <w:delText>n</w:delText>
        </w:r>
      </w:del>
    </w:p>
    <w:p w14:paraId="3B6A9107" w14:textId="77777777" w:rsidR="006574F5" w:rsidRDefault="006574F5" w:rsidP="006574F5">
      <w:pPr>
        <w:keepNext/>
      </w:pPr>
      <w:r>
        <w:rPr>
          <w:noProof/>
          <w:lang w:eastAsia="es-ES"/>
        </w:rPr>
        <w:drawing>
          <wp:inline distT="0" distB="0" distL="0" distR="0" wp14:anchorId="60EDBE0A" wp14:editId="40F2643A">
            <wp:extent cx="5400040" cy="39243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924300"/>
                    </a:xfrm>
                    <a:prstGeom prst="rect">
                      <a:avLst/>
                    </a:prstGeom>
                  </pic:spPr>
                </pic:pic>
              </a:graphicData>
            </a:graphic>
          </wp:inline>
        </w:drawing>
      </w:r>
    </w:p>
    <w:p w14:paraId="1D7A4A2C" w14:textId="0F047C11" w:rsidR="006574F5" w:rsidRDefault="006574F5" w:rsidP="006574F5">
      <w:pPr>
        <w:pStyle w:val="Descripcin"/>
      </w:pPr>
      <w:bookmarkStart w:id="2046" w:name="_Toc524565884"/>
      <w:r>
        <w:t xml:space="preserve">Figura </w:t>
      </w:r>
      <w:r w:rsidR="00CE6A20">
        <w:rPr>
          <w:noProof/>
        </w:rPr>
        <w:fldChar w:fldCharType="begin"/>
      </w:r>
      <w:r w:rsidR="00CE6A20">
        <w:rPr>
          <w:noProof/>
        </w:rPr>
        <w:instrText xml:space="preserve"> SEQ Figura \* ARABIC </w:instrText>
      </w:r>
      <w:r w:rsidR="00CE6A20">
        <w:rPr>
          <w:noProof/>
        </w:rPr>
        <w:fldChar w:fldCharType="separate"/>
      </w:r>
      <w:ins w:id="2047" w:author="Ignacio Ribera Diaz" w:date="2018-09-16T02:57:00Z">
        <w:r w:rsidR="000D71BC">
          <w:rPr>
            <w:noProof/>
          </w:rPr>
          <w:t>13</w:t>
        </w:r>
      </w:ins>
      <w:del w:id="2048" w:author="Ignacio Ribera Diaz" w:date="2018-09-14T06:22:00Z">
        <w:r w:rsidR="00A85997" w:rsidDel="0035607C">
          <w:rPr>
            <w:noProof/>
          </w:rPr>
          <w:delText>11</w:delText>
        </w:r>
      </w:del>
      <w:r w:rsidR="00CE6A20">
        <w:rPr>
          <w:noProof/>
        </w:rPr>
        <w:fldChar w:fldCharType="end"/>
      </w:r>
      <w:r>
        <w:t xml:space="preserve"> Boceto página hom</w:t>
      </w:r>
      <w:ins w:id="2049" w:author="Ignacio Ribera Diaz" w:date="2018-09-12T03:21:00Z">
        <w:r w:rsidR="001F4A64">
          <w:t>e. Fuente: propia</w:t>
        </w:r>
      </w:ins>
      <w:bookmarkEnd w:id="2046"/>
      <w:del w:id="2050" w:author="Ignacio Ribera Diaz" w:date="2018-09-12T03:21:00Z">
        <w:r w:rsidDel="001F4A64">
          <w:delText>e</w:delText>
        </w:r>
      </w:del>
      <w:r>
        <w:tab/>
      </w:r>
    </w:p>
    <w:p w14:paraId="1B4ED311" w14:textId="7DDD17F1" w:rsidR="006574F5" w:rsidRPr="00CD185C" w:rsidRDefault="008B74F3" w:rsidP="00180CD3">
      <w:r>
        <w:t>Respecto al aprendizaje de las tecnologías</w:t>
      </w:r>
      <w:r w:rsidRPr="006C3FD2">
        <w:rPr>
          <w:strike/>
          <w:rPrChange w:id="2051" w:author="Ignacio Ribera Diaz" w:date="2018-09-13T04:34:00Z">
            <w:rPr/>
          </w:rPrChange>
        </w:rPr>
        <w:t xml:space="preserve">, se leyó partes de libros, webs y se vieron tutoriales en </w:t>
      </w:r>
      <w:proofErr w:type="spellStart"/>
      <w:r w:rsidRPr="006C3FD2">
        <w:rPr>
          <w:strike/>
          <w:rPrChange w:id="2052" w:author="Ignacio Ribera Diaz" w:date="2018-09-13T04:34:00Z">
            <w:rPr/>
          </w:rPrChange>
        </w:rPr>
        <w:t>youtube</w:t>
      </w:r>
      <w:proofErr w:type="spellEnd"/>
      <w:r w:rsidR="00180CD3" w:rsidRPr="006C3FD2">
        <w:rPr>
          <w:strike/>
          <w:rPrChange w:id="2053" w:author="Ignacio Ribera Diaz" w:date="2018-09-13T04:34:00Z">
            <w:rPr/>
          </w:rPrChange>
        </w:rPr>
        <w:t xml:space="preserve"> (canal</w:t>
      </w:r>
      <w:r w:rsidR="00180CD3" w:rsidRPr="006C3FD2">
        <w:rPr>
          <w:rFonts w:cstheme="minorHAnsi"/>
          <w:strike/>
          <w:rPrChange w:id="2054" w:author="Ignacio Ribera Diaz" w:date="2018-09-13T04:34:00Z">
            <w:rPr>
              <w:rFonts w:cstheme="minorHAnsi"/>
            </w:rPr>
          </w:rPrChange>
        </w:rPr>
        <w:t xml:space="preserve">: </w:t>
      </w:r>
      <w:proofErr w:type="spellStart"/>
      <w:r w:rsidR="00180CD3" w:rsidRPr="006C3FD2">
        <w:rPr>
          <w:rStyle w:val="style-scope"/>
          <w:rFonts w:cstheme="minorHAnsi"/>
          <w:bCs/>
          <w:strike/>
          <w:color w:val="000000"/>
          <w:bdr w:val="none" w:sz="0" w:space="0" w:color="auto" w:frame="1"/>
          <w:rPrChange w:id="2055" w:author="Ignacio Ribera Diaz" w:date="2018-09-13T04:34:00Z">
            <w:rPr>
              <w:rStyle w:val="style-scope"/>
              <w:rFonts w:cstheme="minorHAnsi"/>
              <w:bCs/>
              <w:color w:val="000000"/>
              <w:bdr w:val="none" w:sz="0" w:space="0" w:color="auto" w:frame="1"/>
            </w:rPr>
          </w:rPrChange>
        </w:rPr>
        <w:t>pildorasinformaticas</w:t>
      </w:r>
      <w:proofErr w:type="spellEnd"/>
      <w:r w:rsidR="00180CD3" w:rsidRPr="006C3FD2">
        <w:rPr>
          <w:strike/>
          <w:rPrChange w:id="2056" w:author="Ignacio Ribera Diaz" w:date="2018-09-13T04:34:00Z">
            <w:rPr/>
          </w:rPrChange>
        </w:rPr>
        <w:t>)</w:t>
      </w:r>
      <w:r w:rsidRPr="006C3FD2">
        <w:rPr>
          <w:strike/>
          <w:rPrChange w:id="2057" w:author="Ignacio Ribera Diaz" w:date="2018-09-13T04:34:00Z">
            <w:rPr/>
          </w:rPrChange>
        </w:rPr>
        <w:t xml:space="preserve"> para complementar y entender la teoría que se había </w:t>
      </w:r>
      <w:commentRangeStart w:id="2058"/>
      <w:r w:rsidRPr="006C3FD2">
        <w:rPr>
          <w:strike/>
          <w:rPrChange w:id="2059" w:author="Ignacio Ribera Diaz" w:date="2018-09-13T04:34:00Z">
            <w:rPr/>
          </w:rPrChange>
        </w:rPr>
        <w:lastRenderedPageBreak/>
        <w:t>leído</w:t>
      </w:r>
      <w:commentRangeEnd w:id="2058"/>
      <w:r w:rsidR="005075D9" w:rsidRPr="006C3FD2">
        <w:rPr>
          <w:rStyle w:val="Refdecomentario"/>
          <w:strike/>
          <w:rPrChange w:id="2060" w:author="Ignacio Ribera Diaz" w:date="2018-09-13T04:34:00Z">
            <w:rPr>
              <w:rStyle w:val="Refdecomentario"/>
            </w:rPr>
          </w:rPrChange>
        </w:rPr>
        <w:commentReference w:id="2058"/>
      </w:r>
      <w:r w:rsidRPr="006C3FD2">
        <w:rPr>
          <w:strike/>
          <w:rPrChange w:id="2061" w:author="Ignacio Ribera Diaz" w:date="2018-09-13T04:34:00Z">
            <w:rPr/>
          </w:rPrChange>
        </w:rPr>
        <w:t>.</w:t>
      </w:r>
      <w:ins w:id="2062" w:author="Ignacio Ribera Diaz" w:date="2018-09-13T04:35:00Z">
        <w:r w:rsidR="006C3FD2">
          <w:t xml:space="preserve">, se han tenido en cuenta varios medios para la consulta de la documentación, entre ellos encontramos: libros, </w:t>
        </w:r>
      </w:ins>
      <w:ins w:id="2063" w:author="Ignacio Ribera Diaz" w:date="2018-09-13T04:36:00Z">
        <w:r w:rsidR="006C3FD2">
          <w:t xml:space="preserve">artículos online, páginas webs con documentación, </w:t>
        </w:r>
        <w:proofErr w:type="spellStart"/>
        <w:r w:rsidR="006C3FD2">
          <w:t>youtube</w:t>
        </w:r>
        <w:proofErr w:type="spellEnd"/>
        <w:r w:rsidR="006C3FD2">
          <w:t>, etc.</w:t>
        </w:r>
      </w:ins>
    </w:p>
    <w:p w14:paraId="0DFCDC9F" w14:textId="448D2C6D" w:rsidR="00180CD3" w:rsidRPr="006C3FD2" w:rsidRDefault="00180CD3" w:rsidP="00180CD3">
      <w:pPr>
        <w:rPr>
          <w:strike/>
          <w:rPrChange w:id="2064" w:author="Ignacio Ribera Diaz" w:date="2018-09-13T04:33:00Z">
            <w:rPr/>
          </w:rPrChange>
        </w:rPr>
      </w:pPr>
      <w:r>
        <w:t>P</w:t>
      </w:r>
      <w:r w:rsidRPr="006C3FD2">
        <w:rPr>
          <w:strike/>
          <w:rPrChange w:id="2065" w:author="Ignacio Ribera Diaz" w:date="2018-09-13T04:33:00Z">
            <w:rPr/>
          </w:rPrChange>
        </w:rPr>
        <w:t xml:space="preserve">or último, se empezó con el desarrollo. Para esta tarea, </w:t>
      </w:r>
      <w:r w:rsidRPr="006C3FD2">
        <w:rPr>
          <w:strike/>
          <w:highlight w:val="yellow"/>
          <w:rPrChange w:id="2066" w:author="Ignacio Ribera Diaz" w:date="2018-09-13T04:33:00Z">
            <w:rPr>
              <w:highlight w:val="yellow"/>
            </w:rPr>
          </w:rPrChange>
        </w:rPr>
        <w:t xml:space="preserve">necesitábamos tener un espacio de tiempo algo más amplio, ya que en 10 minutos no se podía </w:t>
      </w:r>
      <w:commentRangeStart w:id="2067"/>
      <w:r w:rsidRPr="006C3FD2">
        <w:rPr>
          <w:strike/>
          <w:highlight w:val="yellow"/>
          <w:rPrChange w:id="2068" w:author="Ignacio Ribera Diaz" w:date="2018-09-13T04:33:00Z">
            <w:rPr>
              <w:highlight w:val="yellow"/>
            </w:rPr>
          </w:rPrChange>
        </w:rPr>
        <w:t>prepararte</w:t>
      </w:r>
      <w:commentRangeEnd w:id="2067"/>
      <w:r w:rsidR="005C1FB0" w:rsidRPr="006C3FD2">
        <w:rPr>
          <w:rStyle w:val="Refdecomentario"/>
          <w:strike/>
          <w:rPrChange w:id="2069" w:author="Ignacio Ribera Diaz" w:date="2018-09-13T04:33:00Z">
            <w:rPr>
              <w:rStyle w:val="Refdecomentario"/>
            </w:rPr>
          </w:rPrChange>
        </w:rPr>
        <w:commentReference w:id="2067"/>
      </w:r>
      <w:r w:rsidRPr="006C3FD2">
        <w:rPr>
          <w:strike/>
          <w:rPrChange w:id="2070" w:author="Ignacio Ribera Diaz" w:date="2018-09-13T04:33:00Z">
            <w:rPr/>
          </w:rPrChange>
        </w:rPr>
        <w:t xml:space="preserve">, trabajar y guardar los cambios en el repositorio. </w:t>
      </w:r>
      <w:r w:rsidRPr="006C3FD2">
        <w:rPr>
          <w:strike/>
          <w:highlight w:val="yellow"/>
          <w:rPrChange w:id="2071" w:author="Ignacio Ribera Diaz" w:date="2018-09-13T04:33:00Z">
            <w:rPr>
              <w:highlight w:val="yellow"/>
            </w:rPr>
          </w:rPrChange>
        </w:rPr>
        <w:t>Cada vez que se trabajaba, se intentaban tener 2 horas libres como mínimo e ir a un sitio tranquilo, como la biblioteca.</w:t>
      </w:r>
      <w:r w:rsidRPr="006C3FD2">
        <w:rPr>
          <w:strike/>
          <w:rPrChange w:id="2072" w:author="Ignacio Ribera Diaz" w:date="2018-09-13T04:33:00Z">
            <w:rPr/>
          </w:rPrChange>
        </w:rPr>
        <w:t xml:space="preserve"> </w:t>
      </w:r>
    </w:p>
    <w:p w14:paraId="76EE2284" w14:textId="73C9B523" w:rsidR="00180CD3" w:rsidRDefault="00180CD3" w:rsidP="00180CD3">
      <w:r>
        <w:t xml:space="preserve">Para el guardado del proyecto se ha utilizado la plataforma </w:t>
      </w:r>
      <w:del w:id="2073" w:author="Ignacio Ribera Diaz" w:date="2018-09-13T04:38:00Z">
        <w:r w:rsidR="008D1A46" w:rsidDel="00CD185C">
          <w:delText>GitHub</w:delText>
        </w:r>
      </w:del>
      <w:ins w:id="2074" w:author="Ignacio Ribera Diaz" w:date="2018-09-13T04:38:00Z">
        <w:r w:rsidR="00CD185C">
          <w:t>GitHub</w:t>
        </w:r>
      </w:ins>
      <w:r>
        <w:t xml:space="preserve">. Cada vez que se iba a empezar a trabajar, si no era el </w:t>
      </w:r>
      <w:proofErr w:type="spellStart"/>
      <w:r>
        <w:t>ultimo</w:t>
      </w:r>
      <w:proofErr w:type="spellEnd"/>
      <w:r>
        <w:t xml:space="preserve"> dispositivo donde se había subido modificaciones, había que actualizarlo con la información del repositorio. </w:t>
      </w:r>
    </w:p>
    <w:p w14:paraId="3E0F86CF" w14:textId="66AA3D67" w:rsidR="007A0737" w:rsidRDefault="00180CD3" w:rsidP="00180CD3">
      <w:r>
        <w:t>Para crear una página, se miraban las plantillas HTML que teníamos y se buscaba una que cuadrara con lo que intentábamos hacer para esa página concreta</w:t>
      </w:r>
      <w:r w:rsidR="007A0737">
        <w:t xml:space="preserve">. Una vez seleccionada la página, se quitan </w:t>
      </w:r>
      <w:r w:rsidR="00C02C7A">
        <w:t>todas las etiquetas</w:t>
      </w:r>
      <w:r w:rsidR="007A0737">
        <w:t xml:space="preserve"> con elementos que no queramos.</w:t>
      </w:r>
      <w:r w:rsidR="00C02C7A">
        <w:t xml:space="preserve"> Ejemplo: </w:t>
      </w:r>
      <w:del w:id="2075" w:author="Ignacio Ribera Diaz" w:date="2018-09-12T03:32:00Z">
        <w:r w:rsidR="00C02C7A" w:rsidDel="00234D81">
          <w:delText xml:space="preserve">quitamos </w:delText>
        </w:r>
      </w:del>
      <w:ins w:id="2076" w:author="Ignacio Ribera Diaz" w:date="2018-09-12T03:32:00Z">
        <w:r w:rsidR="00234D81">
          <w:t xml:space="preserve">en estas imágenes se puede apreciar como retiramos </w:t>
        </w:r>
      </w:ins>
      <w:r w:rsidR="00C02C7A">
        <w:t xml:space="preserve">la cabecera de la parte </w:t>
      </w:r>
      <w:ins w:id="2077" w:author="Ignacio Ribera Diaz" w:date="2018-09-12T03:32:00Z">
        <w:r w:rsidR="00234D81">
          <w:t xml:space="preserve">superior de la página. </w:t>
        </w:r>
      </w:ins>
      <w:r w:rsidR="00C02C7A" w:rsidRPr="00234D81">
        <w:rPr>
          <w:strike/>
          <w:rPrChange w:id="2078" w:author="Ignacio Ribera Diaz" w:date="2018-09-12T03:32:00Z">
            <w:rPr/>
          </w:rPrChange>
        </w:rPr>
        <w:t xml:space="preserve">de </w:t>
      </w:r>
      <w:commentRangeStart w:id="2079"/>
      <w:r w:rsidR="00C02C7A" w:rsidRPr="00234D81">
        <w:rPr>
          <w:strike/>
          <w:rPrChange w:id="2080" w:author="Ignacio Ribera Diaz" w:date="2018-09-12T03:32:00Z">
            <w:rPr/>
          </w:rPrChange>
        </w:rPr>
        <w:t>arriba</w:t>
      </w:r>
      <w:commentRangeEnd w:id="2079"/>
      <w:r w:rsidR="005C1FB0" w:rsidRPr="00234D81">
        <w:rPr>
          <w:rStyle w:val="Refdecomentario"/>
          <w:strike/>
          <w:rPrChange w:id="2081" w:author="Ignacio Ribera Diaz" w:date="2018-09-12T03:32:00Z">
            <w:rPr>
              <w:rStyle w:val="Refdecomentario"/>
            </w:rPr>
          </w:rPrChange>
        </w:rPr>
        <w:commentReference w:id="2079"/>
      </w:r>
      <w:r w:rsidR="00C02C7A" w:rsidRPr="00234D81">
        <w:rPr>
          <w:strike/>
          <w:rPrChange w:id="2082" w:author="Ignacio Ribera Diaz" w:date="2018-09-12T03:32:00Z">
            <w:rPr/>
          </w:rPrChange>
        </w:rPr>
        <w:t>.</w:t>
      </w:r>
    </w:p>
    <w:p w14:paraId="3C8DCC3A" w14:textId="77777777" w:rsidR="00C02C7A" w:rsidRDefault="00C02C7A" w:rsidP="00C02C7A">
      <w:pPr>
        <w:keepNext/>
      </w:pPr>
      <w:r>
        <w:rPr>
          <w:noProof/>
          <w:lang w:eastAsia="es-ES"/>
        </w:rPr>
        <w:drawing>
          <wp:inline distT="0" distB="0" distL="0" distR="0" wp14:anchorId="45E8DE3B" wp14:editId="7CC22043">
            <wp:extent cx="5401310" cy="4975860"/>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1310" cy="4975860"/>
                    </a:xfrm>
                    <a:prstGeom prst="rect">
                      <a:avLst/>
                    </a:prstGeom>
                    <a:noFill/>
                    <a:ln>
                      <a:noFill/>
                    </a:ln>
                  </pic:spPr>
                </pic:pic>
              </a:graphicData>
            </a:graphic>
          </wp:inline>
        </w:drawing>
      </w:r>
    </w:p>
    <w:p w14:paraId="1597952B" w14:textId="028042FE" w:rsidR="008B74F3" w:rsidRPr="006574F5" w:rsidRDefault="00C02C7A" w:rsidP="00C02C7A">
      <w:pPr>
        <w:pStyle w:val="Descripcin"/>
      </w:pPr>
      <w:bookmarkStart w:id="2083" w:name="_Toc524565885"/>
      <w:r>
        <w:t xml:space="preserve">Figura </w:t>
      </w:r>
      <w:r w:rsidR="00CE6A20">
        <w:rPr>
          <w:noProof/>
        </w:rPr>
        <w:fldChar w:fldCharType="begin"/>
      </w:r>
      <w:r w:rsidR="00CE6A20">
        <w:rPr>
          <w:noProof/>
        </w:rPr>
        <w:instrText xml:space="preserve"> SEQ Figura \* ARABIC </w:instrText>
      </w:r>
      <w:r w:rsidR="00CE6A20">
        <w:rPr>
          <w:noProof/>
        </w:rPr>
        <w:fldChar w:fldCharType="separate"/>
      </w:r>
      <w:ins w:id="2084" w:author="Ignacio Ribera Diaz" w:date="2018-09-16T02:57:00Z">
        <w:r w:rsidR="000D71BC">
          <w:rPr>
            <w:noProof/>
          </w:rPr>
          <w:t>14</w:t>
        </w:r>
      </w:ins>
      <w:del w:id="2085" w:author="Ignacio Ribera Diaz" w:date="2018-09-14T06:22:00Z">
        <w:r w:rsidR="00A85997" w:rsidDel="0035607C">
          <w:rPr>
            <w:noProof/>
          </w:rPr>
          <w:delText>12</w:delText>
        </w:r>
      </w:del>
      <w:r w:rsidR="00CE6A20">
        <w:rPr>
          <w:noProof/>
        </w:rPr>
        <w:fldChar w:fldCharType="end"/>
      </w:r>
      <w:r>
        <w:t xml:space="preserve"> Ejemplo quitando elemento</w:t>
      </w:r>
      <w:ins w:id="2086" w:author="Ignacio Ribera Diaz" w:date="2018-09-12T03:35:00Z">
        <w:r w:rsidR="00234D81">
          <w:t>. Fuente: propia</w:t>
        </w:r>
      </w:ins>
      <w:bookmarkEnd w:id="2083"/>
    </w:p>
    <w:p w14:paraId="121AF869" w14:textId="77777777" w:rsidR="00322B6E" w:rsidRDefault="00C02C7A" w:rsidP="0017078F">
      <w:r>
        <w:t>Para quitar esto, lo abrimos en un navegador, en nuestro caso Chrome,</w:t>
      </w:r>
      <w:r w:rsidR="00322B6E">
        <w:t xml:space="preserve"> y le damos a inspeccionar elemento encima del deseado. Así veremos en </w:t>
      </w:r>
      <w:proofErr w:type="spellStart"/>
      <w:r w:rsidR="00322B6E">
        <w:t>que</w:t>
      </w:r>
      <w:proofErr w:type="spellEnd"/>
      <w:r w:rsidR="00322B6E">
        <w:t xml:space="preserve"> parte del código HTML se encuentra, y pasando el cursor por encima del elemento se señalará en azul.</w:t>
      </w:r>
    </w:p>
    <w:p w14:paraId="4BE6AB57" w14:textId="77777777" w:rsidR="00322B6E" w:rsidRDefault="00322B6E" w:rsidP="00322B6E">
      <w:pPr>
        <w:keepNext/>
      </w:pPr>
      <w:r>
        <w:rPr>
          <w:noProof/>
          <w:lang w:eastAsia="es-ES"/>
        </w:rPr>
        <w:lastRenderedPageBreak/>
        <w:drawing>
          <wp:inline distT="0" distB="0" distL="0" distR="0" wp14:anchorId="67F48169" wp14:editId="03764867">
            <wp:extent cx="5390515" cy="2413635"/>
            <wp:effectExtent l="0" t="0" r="635"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0515" cy="2413635"/>
                    </a:xfrm>
                    <a:prstGeom prst="rect">
                      <a:avLst/>
                    </a:prstGeom>
                    <a:noFill/>
                    <a:ln>
                      <a:noFill/>
                    </a:ln>
                  </pic:spPr>
                </pic:pic>
              </a:graphicData>
            </a:graphic>
          </wp:inline>
        </w:drawing>
      </w:r>
    </w:p>
    <w:p w14:paraId="4529C8A9" w14:textId="0BDCFDAA" w:rsidR="0017078F" w:rsidRDefault="00322B6E" w:rsidP="008B241B">
      <w:pPr>
        <w:pStyle w:val="Descripcin"/>
      </w:pPr>
      <w:bookmarkStart w:id="2087" w:name="_Toc524565886"/>
      <w:r>
        <w:t xml:space="preserve">Figura </w:t>
      </w:r>
      <w:r w:rsidR="00CE6A20">
        <w:rPr>
          <w:noProof/>
        </w:rPr>
        <w:fldChar w:fldCharType="begin"/>
      </w:r>
      <w:r w:rsidR="00CE6A20">
        <w:rPr>
          <w:noProof/>
        </w:rPr>
        <w:instrText xml:space="preserve"> SEQ Figura \* ARABIC </w:instrText>
      </w:r>
      <w:r w:rsidR="00CE6A20">
        <w:rPr>
          <w:noProof/>
        </w:rPr>
        <w:fldChar w:fldCharType="separate"/>
      </w:r>
      <w:ins w:id="2088" w:author="Ignacio Ribera Diaz" w:date="2018-09-16T02:57:00Z">
        <w:r w:rsidR="000D71BC">
          <w:rPr>
            <w:noProof/>
          </w:rPr>
          <w:t>15</w:t>
        </w:r>
      </w:ins>
      <w:del w:id="2089" w:author="Ignacio Ribera Diaz" w:date="2018-09-14T06:22:00Z">
        <w:r w:rsidR="00A85997" w:rsidDel="0035607C">
          <w:rPr>
            <w:noProof/>
          </w:rPr>
          <w:delText>13</w:delText>
        </w:r>
      </w:del>
      <w:r w:rsidR="00CE6A20">
        <w:rPr>
          <w:noProof/>
        </w:rPr>
        <w:fldChar w:fldCharType="end"/>
      </w:r>
      <w:r>
        <w:t xml:space="preserve"> Inspección de elemento</w:t>
      </w:r>
      <w:ins w:id="2090" w:author="Ignacio Ribera Diaz" w:date="2018-09-12T03:35:00Z">
        <w:r w:rsidR="00234D81">
          <w:t>. Fuente: propia</w:t>
        </w:r>
      </w:ins>
      <w:bookmarkEnd w:id="2087"/>
    </w:p>
    <w:p w14:paraId="366299C8" w14:textId="56BA68C2" w:rsidR="00322B6E" w:rsidRDefault="00322B6E" w:rsidP="0017078F">
      <w:r>
        <w:t>Una vez identificado el elemento, editamos el HTML para eliminarlo o modificarlo.</w:t>
      </w:r>
    </w:p>
    <w:p w14:paraId="4851BF08" w14:textId="1C3701CB" w:rsidR="00322B6E" w:rsidRDefault="00322B6E" w:rsidP="0017078F">
      <w:r>
        <w:t xml:space="preserve">Tras eliminar o añadir los elementos deseados en la web, se sube al repositorio el proyecto actualizado. Para ello, utilizamos la aplicación de </w:t>
      </w:r>
      <w:del w:id="2091" w:author="Ignacio Ribera Diaz" w:date="2018-09-13T04:38:00Z">
        <w:r w:rsidDel="00CD185C">
          <w:delText>GitHub</w:delText>
        </w:r>
      </w:del>
      <w:ins w:id="2092" w:author="Ignacio Ribera Diaz" w:date="2018-09-13T04:38:00Z">
        <w:r w:rsidR="00CD185C">
          <w:t>GitHub</w:t>
        </w:r>
      </w:ins>
      <w:r>
        <w:t>, primero creando un “</w:t>
      </w:r>
      <w:proofErr w:type="spellStart"/>
      <w:r>
        <w:t>commit</w:t>
      </w:r>
      <w:proofErr w:type="spellEnd"/>
      <w:r>
        <w:t>” y tras esto le damos a actualizar (</w:t>
      </w:r>
      <w:commentRangeStart w:id="2093"/>
      <w:commentRangeStart w:id="2094"/>
      <w:proofErr w:type="spellStart"/>
      <w:r>
        <w:t>push</w:t>
      </w:r>
      <w:commentRangeEnd w:id="2093"/>
      <w:proofErr w:type="spellEnd"/>
      <w:r w:rsidR="005C1FB0">
        <w:rPr>
          <w:rStyle w:val="Refdecomentario"/>
        </w:rPr>
        <w:commentReference w:id="2093"/>
      </w:r>
      <w:commentRangeEnd w:id="2094"/>
      <w:r w:rsidR="006C3FD2">
        <w:rPr>
          <w:rStyle w:val="Refdecomentario"/>
        </w:rPr>
        <w:commentReference w:id="2094"/>
      </w:r>
      <w:r>
        <w:t>)</w:t>
      </w:r>
      <w:r w:rsidR="00927CD4">
        <w:t>.</w:t>
      </w:r>
    </w:p>
    <w:p w14:paraId="27215C5A" w14:textId="77777777" w:rsidR="00927CD4" w:rsidRDefault="00927CD4" w:rsidP="00927CD4">
      <w:pPr>
        <w:keepNext/>
      </w:pPr>
      <w:r>
        <w:rPr>
          <w:noProof/>
          <w:lang w:eastAsia="es-ES"/>
        </w:rPr>
        <w:drawing>
          <wp:inline distT="0" distB="0" distL="0" distR="0" wp14:anchorId="4E4E1E5A" wp14:editId="2B3BE164">
            <wp:extent cx="5390515" cy="288163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0515" cy="2881630"/>
                    </a:xfrm>
                    <a:prstGeom prst="rect">
                      <a:avLst/>
                    </a:prstGeom>
                    <a:noFill/>
                    <a:ln>
                      <a:noFill/>
                    </a:ln>
                  </pic:spPr>
                </pic:pic>
              </a:graphicData>
            </a:graphic>
          </wp:inline>
        </w:drawing>
      </w:r>
    </w:p>
    <w:p w14:paraId="21535984" w14:textId="458306BC" w:rsidR="00C02C7A" w:rsidRDefault="00927CD4" w:rsidP="00927CD4">
      <w:pPr>
        <w:pStyle w:val="Descripcin"/>
      </w:pPr>
      <w:bookmarkStart w:id="2095" w:name="_Toc524565887"/>
      <w:r>
        <w:t xml:space="preserve">Figura </w:t>
      </w:r>
      <w:r w:rsidR="00CE6A20">
        <w:rPr>
          <w:noProof/>
        </w:rPr>
        <w:fldChar w:fldCharType="begin"/>
      </w:r>
      <w:r w:rsidR="00CE6A20">
        <w:rPr>
          <w:noProof/>
        </w:rPr>
        <w:instrText xml:space="preserve"> SEQ Figura \* ARABIC </w:instrText>
      </w:r>
      <w:r w:rsidR="00CE6A20">
        <w:rPr>
          <w:noProof/>
        </w:rPr>
        <w:fldChar w:fldCharType="separate"/>
      </w:r>
      <w:ins w:id="2096" w:author="Ignacio Ribera Diaz" w:date="2018-09-16T02:57:00Z">
        <w:r w:rsidR="000D71BC">
          <w:rPr>
            <w:noProof/>
          </w:rPr>
          <w:t>16</w:t>
        </w:r>
      </w:ins>
      <w:del w:id="2097" w:author="Ignacio Ribera Diaz" w:date="2018-09-14T06:22:00Z">
        <w:r w:rsidR="00A85997" w:rsidDel="0035607C">
          <w:rPr>
            <w:noProof/>
          </w:rPr>
          <w:delText>14</w:delText>
        </w:r>
      </w:del>
      <w:r w:rsidR="00CE6A20">
        <w:rPr>
          <w:noProof/>
        </w:rPr>
        <w:fldChar w:fldCharType="end"/>
      </w:r>
      <w:r>
        <w:t xml:space="preserve"> </w:t>
      </w:r>
      <w:proofErr w:type="spellStart"/>
      <w:r>
        <w:t>Commit</w:t>
      </w:r>
      <w:proofErr w:type="spellEnd"/>
      <w:r>
        <w:t xml:space="preserve"> y </w:t>
      </w:r>
      <w:proofErr w:type="spellStart"/>
      <w:r>
        <w:t>push</w:t>
      </w:r>
      <w:proofErr w:type="spellEnd"/>
      <w:r>
        <w:t xml:space="preserve"> en </w:t>
      </w:r>
      <w:del w:id="2098" w:author="Ignacio Ribera Diaz" w:date="2018-09-13T04:38:00Z">
        <w:r w:rsidDel="00CD185C">
          <w:delText>GitHub</w:delText>
        </w:r>
      </w:del>
      <w:ins w:id="2099" w:author="Ignacio Ribera Diaz" w:date="2018-09-13T04:38:00Z">
        <w:r w:rsidR="00CD185C">
          <w:t>GitHub</w:t>
        </w:r>
      </w:ins>
      <w:ins w:id="2100" w:author="Ignacio Ribera Diaz" w:date="2018-09-12T03:35:00Z">
        <w:r w:rsidR="00234D81">
          <w:t>. Fuente: propia</w:t>
        </w:r>
      </w:ins>
      <w:bookmarkEnd w:id="2095"/>
    </w:p>
    <w:p w14:paraId="4D3C9A29" w14:textId="77777777" w:rsidR="00233B47" w:rsidRPr="00233B47" w:rsidRDefault="00233B47" w:rsidP="00233B47"/>
    <w:p w14:paraId="2E457188" w14:textId="098695BC" w:rsidR="00627856" w:rsidRPr="00514AEC" w:rsidDel="006C3FD2" w:rsidRDefault="00627856" w:rsidP="006C3FD2">
      <w:pPr>
        <w:rPr>
          <w:del w:id="2101" w:author="Ignacio Ribera Diaz" w:date="2018-09-13T04:32:00Z"/>
        </w:rPr>
      </w:pPr>
      <w:r>
        <w:t>Respecto a las</w:t>
      </w:r>
      <w:r w:rsidRPr="00234D81">
        <w:rPr>
          <w:strike/>
          <w:rPrChange w:id="2102" w:author="Ignacio Ribera Diaz" w:date="2018-09-12T03:36:00Z">
            <w:rPr/>
          </w:rPrChange>
        </w:rPr>
        <w:t xml:space="preserve"> </w:t>
      </w:r>
      <w:commentRangeStart w:id="2103"/>
      <w:r w:rsidRPr="00234D81">
        <w:rPr>
          <w:strike/>
          <w:rPrChange w:id="2104" w:author="Ignacio Ribera Diaz" w:date="2018-09-12T03:36:00Z">
            <w:rPr/>
          </w:rPrChange>
        </w:rPr>
        <w:t>etiquetar</w:t>
      </w:r>
      <w:commentRangeEnd w:id="2103"/>
      <w:r w:rsidR="005C1FB0">
        <w:rPr>
          <w:rStyle w:val="Refdecomentario"/>
        </w:rPr>
        <w:commentReference w:id="2103"/>
      </w:r>
      <w:r>
        <w:t xml:space="preserve"> </w:t>
      </w:r>
      <w:ins w:id="2105" w:author="Ignacio Ribera Diaz" w:date="2018-09-12T03:36:00Z">
        <w:r w:rsidR="00234D81">
          <w:t xml:space="preserve">etiquetas </w:t>
        </w:r>
      </w:ins>
      <w:r>
        <w:t>utilizadas en el proyecto, lo más común han sido contenedores, párrafos, títulos y referencias. Para los contenedores, una de las clases más usadas fue la clase “</w:t>
      </w:r>
      <w:proofErr w:type="spellStart"/>
      <w:r>
        <w:t>row</w:t>
      </w:r>
      <w:proofErr w:type="spellEnd"/>
      <w:r>
        <w:t xml:space="preserve">”, de Bootstrap, que permite generar un contenedor donde los elementos que se incluyan en </w:t>
      </w:r>
      <w:del w:id="2106" w:author="Ignacio Ribera Diaz" w:date="2018-09-14T04:08:00Z">
        <w:r w:rsidDel="00514AEC">
          <w:delText>él,</w:delText>
        </w:r>
      </w:del>
      <w:proofErr w:type="gramStart"/>
      <w:ins w:id="2107" w:author="Ignacio Ribera Diaz" w:date="2018-09-14T04:08:00Z">
        <w:r w:rsidR="00514AEC">
          <w:t>él</w:t>
        </w:r>
      </w:ins>
      <w:r>
        <w:t xml:space="preserve"> estén</w:t>
      </w:r>
      <w:proofErr w:type="gramEnd"/>
      <w:r>
        <w:t xml:space="preserve"> en la misma línea horizontal. Esta clase se combinaba muy bien</w:t>
      </w:r>
      <w:ins w:id="2108" w:author="Ignacio Ribera Diaz" w:date="2018-09-14T04:08:00Z">
        <w:r w:rsidR="00514AEC">
          <w:t xml:space="preserve"> la clase columna</w:t>
        </w:r>
        <w:r w:rsidR="00514AEC" w:rsidRPr="00514AEC">
          <w:rPr>
            <w:strike/>
            <w:rPrChange w:id="2109" w:author="Ignacio Ribera Diaz" w:date="2018-09-14T04:08:00Z">
              <w:rPr/>
            </w:rPrChange>
          </w:rPr>
          <w:t>,</w:t>
        </w:r>
      </w:ins>
      <w:r w:rsidRPr="00514AEC">
        <w:rPr>
          <w:strike/>
          <w:rPrChange w:id="2110" w:author="Ignacio Ribera Diaz" w:date="2018-09-14T04:08:00Z">
            <w:rPr/>
          </w:rPrChange>
        </w:rPr>
        <w:t xml:space="preserve"> </w:t>
      </w:r>
      <w:r w:rsidRPr="00514AEC">
        <w:rPr>
          <w:strike/>
          <w:highlight w:val="yellow"/>
          <w:rPrChange w:id="2111" w:author="Ignacio Ribera Diaz" w:date="2018-09-14T04:08:00Z">
            <w:rPr>
              <w:highlight w:val="yellow"/>
            </w:rPr>
          </w:rPrChange>
        </w:rPr>
        <w:t xml:space="preserve">con </w:t>
      </w:r>
      <w:commentRangeStart w:id="2112"/>
      <w:r w:rsidRPr="00514AEC">
        <w:rPr>
          <w:strike/>
          <w:highlight w:val="yellow"/>
          <w:rPrChange w:id="2113" w:author="Ignacio Ribera Diaz" w:date="2018-09-14T04:08:00Z">
            <w:rPr>
              <w:highlight w:val="yellow"/>
            </w:rPr>
          </w:rPrChange>
        </w:rPr>
        <w:t>otra</w:t>
      </w:r>
      <w:commentRangeEnd w:id="2112"/>
      <w:r w:rsidR="005C1FB0" w:rsidRPr="00514AEC">
        <w:rPr>
          <w:rStyle w:val="Refdecomentario"/>
          <w:strike/>
          <w:rPrChange w:id="2114" w:author="Ignacio Ribera Diaz" w:date="2018-09-14T04:08:00Z">
            <w:rPr>
              <w:rStyle w:val="Refdecomentario"/>
            </w:rPr>
          </w:rPrChange>
        </w:rPr>
        <w:commentReference w:id="2112"/>
      </w:r>
      <w:r w:rsidRPr="00514AEC">
        <w:rPr>
          <w:strike/>
          <w:rPrChange w:id="2115" w:author="Ignacio Ribera Diaz" w:date="2018-09-14T04:08:00Z">
            <w:rPr/>
          </w:rPrChange>
        </w:rPr>
        <w:t xml:space="preserve"> que servía para hacer contenedores en columna con un determinado ancho: “col-</w:t>
      </w:r>
      <w:proofErr w:type="spellStart"/>
      <w:r w:rsidRPr="00514AEC">
        <w:rPr>
          <w:strike/>
          <w:rPrChange w:id="2116" w:author="Ignacio Ribera Diaz" w:date="2018-09-14T04:08:00Z">
            <w:rPr/>
          </w:rPrChange>
        </w:rPr>
        <w:t>md</w:t>
      </w:r>
      <w:proofErr w:type="spellEnd"/>
      <w:r w:rsidRPr="00514AEC">
        <w:rPr>
          <w:strike/>
          <w:rPrChange w:id="2117" w:author="Ignacio Ribera Diaz" w:date="2018-09-14T04:08:00Z">
            <w:rPr/>
          </w:rPrChange>
        </w:rPr>
        <w:t xml:space="preserve">-XX”, donde “XX” es el ancho de la </w:t>
      </w:r>
      <w:commentRangeStart w:id="2118"/>
      <w:r w:rsidRPr="00514AEC">
        <w:rPr>
          <w:strike/>
          <w:rPrChange w:id="2119" w:author="Ignacio Ribera Diaz" w:date="2018-09-14T04:08:00Z">
            <w:rPr/>
          </w:rPrChange>
        </w:rPr>
        <w:t>columna</w:t>
      </w:r>
      <w:commentRangeEnd w:id="2118"/>
      <w:r w:rsidR="005C1FB0" w:rsidRPr="00514AEC">
        <w:rPr>
          <w:rStyle w:val="Refdecomentario"/>
          <w:strike/>
          <w:rPrChange w:id="2120" w:author="Ignacio Ribera Diaz" w:date="2018-09-14T04:08:00Z">
            <w:rPr>
              <w:rStyle w:val="Refdecomentario"/>
            </w:rPr>
          </w:rPrChange>
        </w:rPr>
        <w:commentReference w:id="2118"/>
      </w:r>
      <w:r w:rsidRPr="00514AEC">
        <w:rPr>
          <w:strike/>
          <w:rPrChange w:id="2121" w:author="Ignacio Ribera Diaz" w:date="2018-09-14T04:08:00Z">
            <w:rPr/>
          </w:rPrChange>
        </w:rPr>
        <w:t>.</w:t>
      </w:r>
      <w:ins w:id="2122" w:author="Ignacio Ribera Diaz" w:date="2018-09-14T04:08:00Z">
        <w:r w:rsidR="00514AEC">
          <w:t xml:space="preserve"> </w:t>
        </w:r>
      </w:ins>
      <w:ins w:id="2123" w:author="Ignacio Ribera Diaz" w:date="2018-09-14T04:35:00Z">
        <w:r w:rsidR="00D01941">
          <w:t xml:space="preserve">se define como </w:t>
        </w:r>
      </w:ins>
      <w:ins w:id="2124" w:author="Ignacio Ribera Diaz" w:date="2018-09-14T04:36:00Z">
        <w:r w:rsidR="00CF46A7">
          <w:t>“col</w:t>
        </w:r>
        <w:proofErr w:type="gramStart"/>
        <w:r w:rsidR="00CF46A7">
          <w:t>-“</w:t>
        </w:r>
        <w:proofErr w:type="gramEnd"/>
        <w:r w:rsidR="00CF46A7">
          <w:t>, hay 3 variante, “col-</w:t>
        </w:r>
        <w:proofErr w:type="spellStart"/>
        <w:r w:rsidR="00CF46A7">
          <w:t>sm</w:t>
        </w:r>
      </w:ins>
      <w:proofErr w:type="spellEnd"/>
      <w:ins w:id="2125" w:author="Ignacio Ribera Diaz" w:date="2018-09-14T04:37:00Z">
        <w:r w:rsidR="00CF46A7">
          <w:t>”, “col-</w:t>
        </w:r>
        <w:proofErr w:type="spellStart"/>
        <w:r w:rsidR="00CF46A7">
          <w:t>md</w:t>
        </w:r>
        <w:proofErr w:type="spellEnd"/>
        <w:r w:rsidR="00CF46A7">
          <w:t>” y “col-</w:t>
        </w:r>
        <w:proofErr w:type="spellStart"/>
        <w:r w:rsidR="00CF46A7">
          <w:t>lg</w:t>
        </w:r>
        <w:proofErr w:type="spellEnd"/>
        <w:r w:rsidR="00CF46A7">
          <w:t>”. Después tienen definido el tamaño de la columna, por ejemplo: “col-md-12”.</w:t>
        </w:r>
      </w:ins>
    </w:p>
    <w:p w14:paraId="7EE3E098" w14:textId="77777777" w:rsidR="006C3FD2" w:rsidRDefault="006C3FD2" w:rsidP="00927CD4">
      <w:pPr>
        <w:rPr>
          <w:ins w:id="2126" w:author="Ignacio Ribera Diaz" w:date="2018-09-13T04:32:00Z"/>
        </w:rPr>
      </w:pPr>
    </w:p>
    <w:p w14:paraId="0F2FBEE2" w14:textId="77777777" w:rsidR="00627856" w:rsidRDefault="00627856">
      <w:pPr>
        <w:pPrChange w:id="2127" w:author="Ignacio Ribera Diaz" w:date="2018-09-13T04:32:00Z">
          <w:pPr>
            <w:spacing w:line="259" w:lineRule="auto"/>
            <w:jc w:val="left"/>
          </w:pPr>
        </w:pPrChange>
      </w:pPr>
      <w:del w:id="2128" w:author="Ignacio Ribera Diaz" w:date="2018-09-13T04:32:00Z">
        <w:r w:rsidDel="006C3FD2">
          <w:br w:type="page"/>
        </w:r>
      </w:del>
    </w:p>
    <w:p w14:paraId="49956572" w14:textId="6F03CC77" w:rsidR="003E7384" w:rsidRDefault="00732158" w:rsidP="00732158">
      <w:pPr>
        <w:pStyle w:val="Ttulo2"/>
      </w:pPr>
      <w:bookmarkStart w:id="2129" w:name="_Toc524664805"/>
      <w:r>
        <w:lastRenderedPageBreak/>
        <w:t xml:space="preserve">4.3 </w:t>
      </w:r>
      <w:r w:rsidR="00BA69C3">
        <w:t>Herramientas</w:t>
      </w:r>
      <w:bookmarkEnd w:id="2129"/>
    </w:p>
    <w:p w14:paraId="7FC7DF99" w14:textId="31D9DFDA" w:rsidR="0017078F" w:rsidRDefault="0017078F" w:rsidP="0017078F"/>
    <w:p w14:paraId="0E6D7DFF" w14:textId="1547220F" w:rsidR="0017078F" w:rsidRPr="006C3FD2" w:rsidRDefault="0004509F" w:rsidP="0017078F">
      <w:pPr>
        <w:rPr>
          <w:strike/>
          <w:rPrChange w:id="2130" w:author="Ignacio Ribera Diaz" w:date="2018-09-13T04:31:00Z">
            <w:rPr/>
          </w:rPrChange>
        </w:rPr>
      </w:pPr>
      <w:r w:rsidRPr="006C3FD2">
        <w:rPr>
          <w:strike/>
          <w:rPrChange w:id="2131" w:author="Ignacio Ribera Diaz" w:date="2018-09-13T04:31:00Z">
            <w:rPr/>
          </w:rPrChange>
        </w:rPr>
        <w:t xml:space="preserve">Ahora veremos las herramientas y dispositivos para </w:t>
      </w:r>
      <w:r w:rsidR="000E6A50" w:rsidRPr="006C3FD2">
        <w:rPr>
          <w:strike/>
          <w:rPrChange w:id="2132" w:author="Ignacio Ribera Diaz" w:date="2018-09-13T04:31:00Z">
            <w:rPr/>
          </w:rPrChange>
        </w:rPr>
        <w:t xml:space="preserve">la realización del </w:t>
      </w:r>
      <w:commentRangeStart w:id="2133"/>
      <w:r w:rsidR="000E6A50" w:rsidRPr="006C3FD2">
        <w:rPr>
          <w:strike/>
          <w:rPrChange w:id="2134" w:author="Ignacio Ribera Diaz" w:date="2018-09-13T04:31:00Z">
            <w:rPr/>
          </w:rPrChange>
        </w:rPr>
        <w:t>proyecto</w:t>
      </w:r>
      <w:commentRangeEnd w:id="2133"/>
      <w:r w:rsidR="00C359D0" w:rsidRPr="006C3FD2">
        <w:rPr>
          <w:rStyle w:val="Refdecomentario"/>
          <w:strike/>
          <w:rPrChange w:id="2135" w:author="Ignacio Ribera Diaz" w:date="2018-09-13T04:31:00Z">
            <w:rPr>
              <w:rStyle w:val="Refdecomentario"/>
            </w:rPr>
          </w:rPrChange>
        </w:rPr>
        <w:commentReference w:id="2133"/>
      </w:r>
      <w:r w:rsidR="000E6A50" w:rsidRPr="006C3FD2">
        <w:rPr>
          <w:strike/>
          <w:rPrChange w:id="2136" w:author="Ignacio Ribera Diaz" w:date="2018-09-13T04:31:00Z">
            <w:rPr/>
          </w:rPrChange>
        </w:rPr>
        <w:t>.</w:t>
      </w:r>
    </w:p>
    <w:p w14:paraId="64F263DA" w14:textId="41ED8A32" w:rsidR="000E6A50" w:rsidRDefault="000E6A50" w:rsidP="0017078F"/>
    <w:p w14:paraId="50DB7E80" w14:textId="18E416A6" w:rsidR="000E6A50" w:rsidRDefault="000E6A50" w:rsidP="008B241B">
      <w:pPr>
        <w:pStyle w:val="Ttulo3"/>
      </w:pPr>
      <w:bookmarkStart w:id="2137" w:name="_Toc524664806"/>
      <w:r>
        <w:t>4.3.1 Dispositivos</w:t>
      </w:r>
      <w:bookmarkEnd w:id="2137"/>
    </w:p>
    <w:p w14:paraId="014597EE" w14:textId="3F541581" w:rsidR="000E6A50" w:rsidRDefault="000E6A50" w:rsidP="000E6A50"/>
    <w:p w14:paraId="17C9DB2B" w14:textId="1ABA1556" w:rsidR="000E6A50" w:rsidRDefault="000E6A50" w:rsidP="000E6A50">
      <w:r>
        <w:t>Durante la remodelación de la web, se han utilizado diferentes dispositivos y utensilios que explicaremos a continuación.</w:t>
      </w:r>
    </w:p>
    <w:p w14:paraId="508008F5" w14:textId="72EBA2D1" w:rsidR="000E6A50" w:rsidRDefault="000E6A50" w:rsidP="000E6A50">
      <w:r>
        <w:t xml:space="preserve">Para el diseño se utilizaron tanto papel y boli, como un iPad 2017 con un lápiz táctil. Con estas </w:t>
      </w:r>
      <w:ins w:id="2138" w:author="Ignacio Ribera Diaz" w:date="2018-09-13T04:28:00Z">
        <w:r w:rsidR="006C3FD2">
          <w:t xml:space="preserve">dos </w:t>
        </w:r>
      </w:ins>
      <w:r w:rsidRPr="006C3FD2">
        <w:rPr>
          <w:strike/>
          <w:highlight w:val="yellow"/>
          <w:rPrChange w:id="2139" w:author="Ignacio Ribera Diaz" w:date="2018-09-13T04:28:00Z">
            <w:rPr>
              <w:highlight w:val="yellow"/>
            </w:rPr>
          </w:rPrChange>
        </w:rPr>
        <w:t>2</w:t>
      </w:r>
      <w:r w:rsidRPr="006C3FD2">
        <w:rPr>
          <w:strike/>
          <w:rPrChange w:id="2140" w:author="Ignacio Ribera Diaz" w:date="2018-09-13T04:28:00Z">
            <w:rPr/>
          </w:rPrChange>
        </w:rPr>
        <w:t xml:space="preserve"> </w:t>
      </w:r>
      <w:r>
        <w:t xml:space="preserve">cosas, se hacían los bocetos en los que se ha basado el rediseño de la web. </w:t>
      </w:r>
      <w:r w:rsidRPr="006C3FD2">
        <w:rPr>
          <w:strike/>
          <w:rPrChange w:id="2141" w:author="Ignacio Ribera Diaz" w:date="2018-09-13T04:29:00Z">
            <w:rPr/>
          </w:rPrChange>
        </w:rPr>
        <w:t xml:space="preserve">Aunque con el iPad, no solo se han hecho bocetos, sino que también se ha leído documentación sobre las tecnologías que se explicaron en el punto 3. Se han leído tanto webs como libros desde el dispositivo, y también ha permitido el acceso a tutoriales a través de </w:t>
      </w:r>
      <w:commentRangeStart w:id="2142"/>
      <w:proofErr w:type="spellStart"/>
      <w:r w:rsidRPr="006C3FD2">
        <w:rPr>
          <w:strike/>
          <w:rPrChange w:id="2143" w:author="Ignacio Ribera Diaz" w:date="2018-09-13T04:29:00Z">
            <w:rPr/>
          </w:rPrChange>
        </w:rPr>
        <w:t>youtube</w:t>
      </w:r>
      <w:commentRangeEnd w:id="2142"/>
      <w:proofErr w:type="spellEnd"/>
      <w:r w:rsidR="00C359D0" w:rsidRPr="006C3FD2">
        <w:rPr>
          <w:rStyle w:val="Refdecomentario"/>
          <w:strike/>
          <w:rPrChange w:id="2144" w:author="Ignacio Ribera Diaz" w:date="2018-09-13T04:29:00Z">
            <w:rPr>
              <w:rStyle w:val="Refdecomentario"/>
            </w:rPr>
          </w:rPrChange>
        </w:rPr>
        <w:commentReference w:id="2142"/>
      </w:r>
      <w:r w:rsidRPr="006C3FD2">
        <w:rPr>
          <w:strike/>
          <w:rPrChange w:id="2145" w:author="Ignacio Ribera Diaz" w:date="2018-09-13T04:29:00Z">
            <w:rPr/>
          </w:rPrChange>
        </w:rPr>
        <w:t>.</w:t>
      </w:r>
    </w:p>
    <w:p w14:paraId="5260FF50" w14:textId="6B0E69C4" w:rsidR="000E6A50" w:rsidRDefault="003976D4" w:rsidP="000E6A50">
      <w:r>
        <w:t>Por otro lado</w:t>
      </w:r>
      <w:del w:id="2146" w:author="Ignacio Ribera Diaz" w:date="2018-09-13T04:30:00Z">
        <w:r w:rsidRPr="00CD185C" w:rsidDel="006C3FD2">
          <w:delText>,</w:delText>
        </w:r>
      </w:del>
      <w:ins w:id="2147" w:author="Ignacio Ribera Diaz" w:date="2018-09-13T04:30:00Z">
        <w:r w:rsidR="006C3FD2">
          <w:t xml:space="preserve"> tenemos los ordenadores</w:t>
        </w:r>
      </w:ins>
      <w:r w:rsidRPr="004D488D">
        <w:rPr>
          <w:strike/>
          <w:rPrChange w:id="2148" w:author="Ignacio Ribera Diaz" w:date="2018-09-13T04:25:00Z">
            <w:rPr/>
          </w:rPrChange>
        </w:rPr>
        <w:t xml:space="preserve"> tenemos al más importante, el </w:t>
      </w:r>
      <w:commentRangeStart w:id="2149"/>
      <w:r w:rsidRPr="004D488D">
        <w:rPr>
          <w:strike/>
          <w:rPrChange w:id="2150" w:author="Ignacio Ribera Diaz" w:date="2018-09-13T04:25:00Z">
            <w:rPr/>
          </w:rPrChange>
        </w:rPr>
        <w:t>ordenador</w:t>
      </w:r>
      <w:commentRangeEnd w:id="2149"/>
      <w:r w:rsidR="00C359D0" w:rsidRPr="004D488D">
        <w:rPr>
          <w:rStyle w:val="Refdecomentario"/>
          <w:strike/>
          <w:rPrChange w:id="2151" w:author="Ignacio Ribera Diaz" w:date="2018-09-13T04:25:00Z">
            <w:rPr>
              <w:rStyle w:val="Refdecomentario"/>
            </w:rPr>
          </w:rPrChange>
        </w:rPr>
        <w:commentReference w:id="2149"/>
      </w:r>
      <w:r>
        <w:t>. En este caso,</w:t>
      </w:r>
      <w:del w:id="2152" w:author="Ignacio Ribera Diaz" w:date="2018-09-13T04:30:00Z">
        <w:r w:rsidDel="006C3FD2">
          <w:delText xml:space="preserve"> se han </w:delText>
        </w:r>
      </w:del>
      <w:ins w:id="2153" w:author="Ignacio Ribera Diaz" w:date="2018-09-13T04:30:00Z">
        <w:r w:rsidR="006C3FD2">
          <w:t xml:space="preserve"> hemos </w:t>
        </w:r>
      </w:ins>
      <w:r>
        <w:t xml:space="preserve">utilizado 2, un HP de sobremesa </w:t>
      </w:r>
      <w:proofErr w:type="spellStart"/>
      <w:r>
        <w:t>All</w:t>
      </w:r>
      <w:proofErr w:type="spellEnd"/>
      <w:r>
        <w:t>-In-</w:t>
      </w:r>
      <w:proofErr w:type="spellStart"/>
      <w:r>
        <w:t>One</w:t>
      </w:r>
      <w:proofErr w:type="spellEnd"/>
      <w:r>
        <w:t xml:space="preserve"> de 27 </w:t>
      </w:r>
      <w:del w:id="2154" w:author="Ignacio Ribera Diaz" w:date="2018-09-13T04:30:00Z">
        <w:r w:rsidDel="006C3FD2">
          <w:delText>pulgagas</w:delText>
        </w:r>
      </w:del>
      <w:ins w:id="2155" w:author="Ignacio Ribera Diaz" w:date="2018-09-13T04:30:00Z">
        <w:r w:rsidR="006C3FD2">
          <w:t>pulgadas</w:t>
        </w:r>
      </w:ins>
      <w:r>
        <w:t xml:space="preserve">, con 16GB de memoria RAM y un Intel Core </w:t>
      </w:r>
      <w:r w:rsidR="00463CAB">
        <w:t>i7-3770S</w:t>
      </w:r>
      <w:r>
        <w:t xml:space="preserve">. El otro PC utilizado fue un </w:t>
      </w:r>
      <w:ins w:id="2156" w:author="Ignacio Ribera Diaz" w:date="2018-09-13T04:31:00Z">
        <w:r w:rsidR="006C3FD2">
          <w:t xml:space="preserve">ordenador </w:t>
        </w:r>
      </w:ins>
      <w:r>
        <w:t>portátil Asus de 15 pulgadas, con 6GB de memoria RAM y un procesador Intel Core i5-4200U</w:t>
      </w:r>
      <w:r w:rsidR="00463CAB">
        <w:t>. Gracias al uso del repositorio o memorias USB, el cambio de ordenador para trabajar fue muy sencillo.</w:t>
      </w:r>
    </w:p>
    <w:p w14:paraId="6501CE79" w14:textId="77777777" w:rsidR="000E6A50" w:rsidRDefault="000E6A50" w:rsidP="000E6A50"/>
    <w:p w14:paraId="30DA95F1" w14:textId="6E54C4AD" w:rsidR="000E6A50" w:rsidRDefault="000E6A50" w:rsidP="008B241B">
      <w:pPr>
        <w:pStyle w:val="Ttulo3"/>
      </w:pPr>
      <w:bookmarkStart w:id="2157" w:name="_Toc524664807"/>
      <w:r>
        <w:t>4.3.2 Programas</w:t>
      </w:r>
      <w:bookmarkEnd w:id="2157"/>
    </w:p>
    <w:p w14:paraId="450A16A3" w14:textId="2F13335F" w:rsidR="00463CAB" w:rsidRDefault="00463CAB" w:rsidP="00463CAB"/>
    <w:p w14:paraId="0EA69A48" w14:textId="1D3005F0" w:rsidR="00463CAB" w:rsidRDefault="00463CAB" w:rsidP="00463CAB">
      <w:r>
        <w:t xml:space="preserve">Para la edición del código HTML y CSS, se utilizaron </w:t>
      </w:r>
      <w:del w:id="2158" w:author="Ignacio Ribera Diaz" w:date="2018-09-14T05:01:00Z">
        <w:r w:rsidRPr="003C614C" w:rsidDel="003C614C">
          <w:rPr>
            <w:rPrChange w:id="2159" w:author="Ignacio Ribera Diaz" w:date="2018-09-14T05:01:00Z">
              <w:rPr>
                <w:highlight w:val="yellow"/>
              </w:rPr>
            </w:rPrChange>
          </w:rPr>
          <w:delText>3</w:delText>
        </w:r>
      </w:del>
      <w:ins w:id="2160" w:author="Ignacio Ribera Diaz" w:date="2018-09-14T05:01:00Z">
        <w:r w:rsidR="003C614C" w:rsidRPr="003C614C">
          <w:rPr>
            <w:rPrChange w:id="2161" w:author="Ignacio Ribera Diaz" w:date="2018-09-14T05:01:00Z">
              <w:rPr>
                <w:highlight w:val="yellow"/>
              </w:rPr>
            </w:rPrChange>
          </w:rPr>
          <w:t>tres</w:t>
        </w:r>
      </w:ins>
      <w:r>
        <w:t xml:space="preserve"> editores de texto diferentes:</w:t>
      </w:r>
    </w:p>
    <w:p w14:paraId="1CAA0F2F" w14:textId="3894AF74" w:rsidR="00463CAB" w:rsidRDefault="00463CAB" w:rsidP="00463CAB">
      <w:pPr>
        <w:pStyle w:val="Prrafodelista"/>
        <w:numPr>
          <w:ilvl w:val="0"/>
          <w:numId w:val="4"/>
        </w:numPr>
      </w:pPr>
      <w:r>
        <w:t>Sublime Text 3</w:t>
      </w:r>
    </w:p>
    <w:p w14:paraId="3B1BB6A1" w14:textId="4155E9F7" w:rsidR="009C0101" w:rsidRDefault="009C0101" w:rsidP="00463CAB">
      <w:pPr>
        <w:pStyle w:val="Prrafodelista"/>
        <w:numPr>
          <w:ilvl w:val="0"/>
          <w:numId w:val="4"/>
        </w:numPr>
      </w:pPr>
      <w:proofErr w:type="spellStart"/>
      <w:r>
        <w:t>NotePad</w:t>
      </w:r>
      <w:proofErr w:type="spellEnd"/>
      <w:r>
        <w:t>++</w:t>
      </w:r>
    </w:p>
    <w:p w14:paraId="2FD8C2B7" w14:textId="63068C12" w:rsidR="009C0101" w:rsidRPr="00463CAB" w:rsidRDefault="009C0101" w:rsidP="009C0101">
      <w:pPr>
        <w:pStyle w:val="Prrafodelista"/>
        <w:numPr>
          <w:ilvl w:val="0"/>
          <w:numId w:val="4"/>
        </w:numPr>
      </w:pPr>
      <w:r>
        <w:t xml:space="preserve">Visual </w:t>
      </w:r>
      <w:proofErr w:type="spellStart"/>
      <w:r>
        <w:t>Code</w:t>
      </w:r>
      <w:proofErr w:type="spellEnd"/>
    </w:p>
    <w:p w14:paraId="220A0E04" w14:textId="6CCD974C" w:rsidR="000E6A50" w:rsidRDefault="009C0101" w:rsidP="000E6A50">
      <w:r>
        <w:t xml:space="preserve">Sublime Text 3, ha sido utilizado para </w:t>
      </w:r>
      <w:commentRangeStart w:id="2162"/>
      <w:r w:rsidRPr="00CF46A7">
        <w:rPr>
          <w:strike/>
          <w:rPrChange w:id="2163" w:author="Ignacio Ribera Diaz" w:date="2018-09-14T04:38:00Z">
            <w:rPr/>
          </w:rPrChange>
        </w:rPr>
        <w:t>comenta</w:t>
      </w:r>
      <w:ins w:id="2164" w:author="Ignacio Ribera Diaz" w:date="2018-09-14T04:38:00Z">
        <w:r w:rsidR="00CF46A7" w:rsidRPr="00CF46A7">
          <w:rPr>
            <w:strike/>
            <w:rPrChange w:id="2165" w:author="Ignacio Ribera Diaz" w:date="2018-09-14T04:38:00Z">
              <w:rPr/>
            </w:rPrChange>
          </w:rPr>
          <w:t xml:space="preserve">r </w:t>
        </w:r>
        <w:r w:rsidR="00CF46A7">
          <w:t>comenzar</w:t>
        </w:r>
      </w:ins>
      <w:del w:id="2166" w:author="Ignacio Ribera Diaz" w:date="2018-09-14T04:38:00Z">
        <w:r w:rsidDel="00CF46A7">
          <w:delText>r</w:delText>
        </w:r>
      </w:del>
      <w:commentRangeEnd w:id="2162"/>
      <w:r w:rsidR="00C359D0">
        <w:rPr>
          <w:rStyle w:val="Refdecomentario"/>
        </w:rPr>
        <w:commentReference w:id="2162"/>
      </w:r>
      <w:r>
        <w:t xml:space="preserve"> a limpiar una web para poder usarla en la nuestra. Con la disposición de colores por defecto y la barra lateral para ver el código entero, ubicarse en el código era muy sencillo y </w:t>
      </w:r>
      <w:commentRangeStart w:id="2167"/>
      <w:r w:rsidRPr="00D9160C">
        <w:rPr>
          <w:strike/>
          <w:rPrChange w:id="2168" w:author="Ignacio Ribera Diaz" w:date="2018-09-14T05:32:00Z">
            <w:rPr/>
          </w:rPrChange>
        </w:rPr>
        <w:t>hacia</w:t>
      </w:r>
      <w:commentRangeEnd w:id="2167"/>
      <w:r w:rsidR="00C359D0" w:rsidRPr="00D9160C">
        <w:rPr>
          <w:rPrChange w:id="2169" w:author="Ignacio Ribera Diaz" w:date="2018-09-14T05:32:00Z">
            <w:rPr>
              <w:rStyle w:val="Refdecomentario"/>
            </w:rPr>
          </w:rPrChange>
        </w:rPr>
        <w:commentReference w:id="2167"/>
      </w:r>
      <w:r>
        <w:t xml:space="preserve"> </w:t>
      </w:r>
      <w:ins w:id="2170" w:author="Ignacio Ribera Diaz" w:date="2018-09-14T05:32:00Z">
        <w:r w:rsidR="00D9160C">
          <w:t xml:space="preserve">hace </w:t>
        </w:r>
      </w:ins>
      <w:r>
        <w:t>la limpieza bastante rápida. Este programa estaba instalado únicamente en el portátil, que es donde se realizaron las limpiezas de las plantillas.</w:t>
      </w:r>
    </w:p>
    <w:p w14:paraId="6C3BA31F" w14:textId="77777777" w:rsidR="00F44EBC" w:rsidRDefault="00F44EBC" w:rsidP="00F44EBC">
      <w:pPr>
        <w:keepNext/>
      </w:pPr>
      <w:r>
        <w:rPr>
          <w:noProof/>
          <w:lang w:eastAsia="es-ES"/>
        </w:rPr>
        <w:lastRenderedPageBreak/>
        <w:drawing>
          <wp:inline distT="0" distB="0" distL="0" distR="0" wp14:anchorId="18F14C39" wp14:editId="5165EC9A">
            <wp:extent cx="5400040" cy="25933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593340"/>
                    </a:xfrm>
                    <a:prstGeom prst="rect">
                      <a:avLst/>
                    </a:prstGeom>
                  </pic:spPr>
                </pic:pic>
              </a:graphicData>
            </a:graphic>
          </wp:inline>
        </w:drawing>
      </w:r>
    </w:p>
    <w:p w14:paraId="50146148" w14:textId="43175ECA" w:rsidR="00F44EBC" w:rsidRDefault="00F44EBC" w:rsidP="00F44EBC">
      <w:pPr>
        <w:pStyle w:val="Descripcin"/>
      </w:pPr>
      <w:bookmarkStart w:id="2171" w:name="_Toc524565888"/>
      <w:r>
        <w:t xml:space="preserve">Figura </w:t>
      </w:r>
      <w:r w:rsidR="00CE6A20">
        <w:rPr>
          <w:noProof/>
        </w:rPr>
        <w:fldChar w:fldCharType="begin"/>
      </w:r>
      <w:r w:rsidR="00CE6A20">
        <w:rPr>
          <w:noProof/>
        </w:rPr>
        <w:instrText xml:space="preserve"> SEQ Figura \* ARABIC </w:instrText>
      </w:r>
      <w:r w:rsidR="00CE6A20">
        <w:rPr>
          <w:noProof/>
        </w:rPr>
        <w:fldChar w:fldCharType="separate"/>
      </w:r>
      <w:ins w:id="2172" w:author="Ignacio Ribera Diaz" w:date="2018-09-16T02:57:00Z">
        <w:r w:rsidR="000D71BC">
          <w:rPr>
            <w:noProof/>
          </w:rPr>
          <w:t>17</w:t>
        </w:r>
      </w:ins>
      <w:del w:id="2173" w:author="Ignacio Ribera Diaz" w:date="2018-09-14T06:22:00Z">
        <w:r w:rsidR="00A85997" w:rsidDel="0035607C">
          <w:rPr>
            <w:noProof/>
          </w:rPr>
          <w:delText>15</w:delText>
        </w:r>
      </w:del>
      <w:r w:rsidR="00CE6A20">
        <w:rPr>
          <w:noProof/>
        </w:rPr>
        <w:fldChar w:fldCharType="end"/>
      </w:r>
      <w:r>
        <w:t xml:space="preserve"> Ejemplo visualización Sublime Text</w:t>
      </w:r>
      <w:bookmarkEnd w:id="2171"/>
      <w:ins w:id="2174" w:author="Ignacio Ribera Diaz" w:date="2018-09-14T04:38:00Z">
        <w:r w:rsidR="00CF46A7">
          <w:t>. Fuente: propia.</w:t>
        </w:r>
      </w:ins>
    </w:p>
    <w:p w14:paraId="09EE6FED" w14:textId="4CF7C163" w:rsidR="009C0101" w:rsidRDefault="009C0101" w:rsidP="000E6A50">
      <w:proofErr w:type="spellStart"/>
      <w:r>
        <w:t>NotePad</w:t>
      </w:r>
      <w:proofErr w:type="spellEnd"/>
      <w:r>
        <w:t xml:space="preserve">++ se utilizaba para la edición propiamente dicha de la web. Una vez teníamos una plantilla limpia, los contenedores y elementos se añadían con este editor. </w:t>
      </w:r>
      <w:r w:rsidRPr="00CF46A7">
        <w:t xml:space="preserve">Pese a no estar especializado para web, </w:t>
      </w:r>
      <w:r w:rsidRPr="00CF46A7">
        <w:rPr>
          <w:strike/>
          <w:highlight w:val="yellow"/>
          <w:rPrChange w:id="2175" w:author="Ignacio Ribera Diaz" w:date="2018-09-14T04:42:00Z">
            <w:rPr>
              <w:highlight w:val="yellow"/>
            </w:rPr>
          </w:rPrChange>
        </w:rPr>
        <w:t xml:space="preserve">el haber trabajado con </w:t>
      </w:r>
      <w:proofErr w:type="spellStart"/>
      <w:r w:rsidRPr="00CF46A7">
        <w:rPr>
          <w:strike/>
          <w:highlight w:val="yellow"/>
          <w:rPrChange w:id="2176" w:author="Ignacio Ribera Diaz" w:date="2018-09-14T04:42:00Z">
            <w:rPr>
              <w:highlight w:val="yellow"/>
            </w:rPr>
          </w:rPrChange>
        </w:rPr>
        <w:t>el</w:t>
      </w:r>
      <w:proofErr w:type="spellEnd"/>
      <w:r w:rsidRPr="00CF46A7">
        <w:rPr>
          <w:strike/>
          <w:highlight w:val="yellow"/>
          <w:rPrChange w:id="2177" w:author="Ignacio Ribera Diaz" w:date="2018-09-14T04:42:00Z">
            <w:rPr>
              <w:highlight w:val="yellow"/>
            </w:rPr>
          </w:rPrChange>
        </w:rPr>
        <w:t xml:space="preserve"> durante bastante </w:t>
      </w:r>
      <w:commentRangeStart w:id="2178"/>
      <w:commentRangeStart w:id="2179"/>
      <w:r w:rsidRPr="00CF46A7">
        <w:rPr>
          <w:strike/>
          <w:highlight w:val="yellow"/>
          <w:rPrChange w:id="2180" w:author="Ignacio Ribera Diaz" w:date="2018-09-14T04:42:00Z">
            <w:rPr>
              <w:highlight w:val="yellow"/>
            </w:rPr>
          </w:rPrChange>
        </w:rPr>
        <w:t>tiempo</w:t>
      </w:r>
      <w:commentRangeEnd w:id="2178"/>
      <w:r w:rsidR="00C359D0" w:rsidRPr="00CF46A7">
        <w:rPr>
          <w:rStyle w:val="Refdecomentario"/>
          <w:strike/>
          <w:rPrChange w:id="2181" w:author="Ignacio Ribera Diaz" w:date="2018-09-14T04:42:00Z">
            <w:rPr>
              <w:rStyle w:val="Refdecomentario"/>
            </w:rPr>
          </w:rPrChange>
        </w:rPr>
        <w:commentReference w:id="2178"/>
      </w:r>
      <w:commentRangeEnd w:id="2179"/>
      <w:r w:rsidR="00CF46A7">
        <w:rPr>
          <w:rStyle w:val="Refdecomentario"/>
        </w:rPr>
        <w:commentReference w:id="2179"/>
      </w:r>
      <w:r w:rsidRPr="00CF46A7">
        <w:rPr>
          <w:strike/>
          <w:rPrChange w:id="2182" w:author="Ignacio Ribera Diaz" w:date="2018-09-14T04:42:00Z">
            <w:rPr/>
          </w:rPrChange>
        </w:rPr>
        <w:t>,</w:t>
      </w:r>
      <w:ins w:id="2183" w:author="Ignacio Ribera Diaz" w:date="2018-09-14T04:42:00Z">
        <w:r w:rsidR="00CF46A7">
          <w:t xml:space="preserve"> es un editor de texto muy extendido y </w:t>
        </w:r>
      </w:ins>
      <w:ins w:id="2184" w:author="Ignacio Ribera Diaz" w:date="2018-09-14T04:43:00Z">
        <w:r w:rsidR="00CF46A7">
          <w:t xml:space="preserve">ya se había trabajado con </w:t>
        </w:r>
      </w:ins>
      <w:ins w:id="2185" w:author="Ignacio Ribera Diaz" w:date="2018-09-14T04:44:00Z">
        <w:r w:rsidR="00CF46A7">
          <w:t>él previamente, esto</w:t>
        </w:r>
      </w:ins>
      <w:r w:rsidRPr="00CF46A7">
        <w:t xml:space="preserve"> hace que fuera muy sencillo utilizarlo para esta tarea.</w:t>
      </w:r>
      <w:ins w:id="2186" w:author="Ignacio Ribera Diaz" w:date="2018-09-14T04:39:00Z">
        <w:r w:rsidR="00CF46A7">
          <w:t xml:space="preserve"> </w:t>
        </w:r>
      </w:ins>
    </w:p>
    <w:p w14:paraId="4FB5D92E" w14:textId="0AE2E1BF" w:rsidR="009C0101" w:rsidRDefault="009C0101" w:rsidP="000E6A50">
      <w:r>
        <w:t xml:space="preserve">Por último, Visual </w:t>
      </w:r>
      <w:proofErr w:type="spellStart"/>
      <w:r>
        <w:t>Code</w:t>
      </w:r>
      <w:proofErr w:type="spellEnd"/>
      <w:r>
        <w:t>. Este editor se usaba, sobre todo, para buscar la clase CSS correspondiente que referenciaba la web, pero también para editarlos de manera sencilla.</w:t>
      </w:r>
    </w:p>
    <w:p w14:paraId="3CFB225F" w14:textId="77777777" w:rsidR="009C0101" w:rsidRDefault="009C0101" w:rsidP="000E6A50"/>
    <w:p w14:paraId="01097051" w14:textId="42047046" w:rsidR="000E6A50" w:rsidRPr="000E6A50" w:rsidRDefault="000E6A50" w:rsidP="008B241B">
      <w:pPr>
        <w:pStyle w:val="Ttulo3"/>
      </w:pPr>
      <w:bookmarkStart w:id="2187" w:name="_Toc524664808"/>
      <w:r>
        <w:t>4.3.3 Almacenamiento</w:t>
      </w:r>
      <w:bookmarkEnd w:id="2187"/>
    </w:p>
    <w:p w14:paraId="4828EF66" w14:textId="09626304" w:rsidR="009E49A7" w:rsidRDefault="009E49A7" w:rsidP="003E7384"/>
    <w:p w14:paraId="1E7D5564" w14:textId="39391387" w:rsidR="009C0101" w:rsidRDefault="009C0101" w:rsidP="003E7384">
      <w:r>
        <w:t xml:space="preserve">Para el almacenamiento del proyecto se han utilizado </w:t>
      </w:r>
      <w:del w:id="2188" w:author="Ignacio Ribera Diaz" w:date="2018-09-12T03:38:00Z">
        <w:r w:rsidRPr="00700EC5" w:rsidDel="00700EC5">
          <w:rPr>
            <w:rPrChange w:id="2189" w:author="Ignacio Ribera Diaz" w:date="2018-09-12T03:38:00Z">
              <w:rPr>
                <w:highlight w:val="yellow"/>
              </w:rPr>
            </w:rPrChange>
          </w:rPr>
          <w:delText>2</w:delText>
        </w:r>
        <w:r w:rsidRPr="00700EC5" w:rsidDel="00700EC5">
          <w:delText xml:space="preserve"> </w:delText>
        </w:r>
      </w:del>
      <w:ins w:id="2190" w:author="Ignacio Ribera Diaz" w:date="2018-09-12T03:38:00Z">
        <w:r w:rsidR="00700EC5" w:rsidRPr="00700EC5">
          <w:rPr>
            <w:rPrChange w:id="2191" w:author="Ignacio Ribera Diaz" w:date="2018-09-12T03:38:00Z">
              <w:rPr>
                <w:highlight w:val="yellow"/>
              </w:rPr>
            </w:rPrChange>
          </w:rPr>
          <w:t>dos</w:t>
        </w:r>
        <w:r w:rsidR="00700EC5">
          <w:t xml:space="preserve"> </w:t>
        </w:r>
      </w:ins>
      <w:r w:rsidR="00627856">
        <w:t>medios diferentes.</w:t>
      </w:r>
    </w:p>
    <w:p w14:paraId="1C98895F" w14:textId="0C0E169D" w:rsidR="00627856" w:rsidRDefault="00627856" w:rsidP="003E7384">
      <w:r>
        <w:t xml:space="preserve">Por una parte, tenemos las memorias USB, que utilizábamos en la etapa más temprana del proyecto, para poder llevarlo siempre encima y editar en cualquiera de los </w:t>
      </w:r>
      <w:del w:id="2192" w:author="Ignacio Ribera Diaz" w:date="2018-09-12T03:38:00Z">
        <w:r w:rsidRPr="00700EC5" w:rsidDel="00700EC5">
          <w:rPr>
            <w:rPrChange w:id="2193" w:author="Ignacio Ribera Diaz" w:date="2018-09-12T03:38:00Z">
              <w:rPr>
                <w:highlight w:val="yellow"/>
              </w:rPr>
            </w:rPrChange>
          </w:rPr>
          <w:delText>2</w:delText>
        </w:r>
      </w:del>
      <w:ins w:id="2194" w:author="Ignacio Ribera Diaz" w:date="2018-09-12T03:38:00Z">
        <w:r w:rsidR="00700EC5" w:rsidRPr="00700EC5">
          <w:rPr>
            <w:rPrChange w:id="2195" w:author="Ignacio Ribera Diaz" w:date="2018-09-12T03:38:00Z">
              <w:rPr>
                <w:highlight w:val="yellow"/>
              </w:rPr>
            </w:rPrChange>
          </w:rPr>
          <w:t>dos</w:t>
        </w:r>
      </w:ins>
      <w:r>
        <w:t xml:space="preserve"> ordenadores disponibles.</w:t>
      </w:r>
    </w:p>
    <w:p w14:paraId="21F62151" w14:textId="107773A2" w:rsidR="00627856" w:rsidRDefault="00627856" w:rsidP="003E7384">
      <w:r>
        <w:t xml:space="preserve">Una vez el proyecto fue creciendo, se </w:t>
      </w:r>
      <w:proofErr w:type="spellStart"/>
      <w:r>
        <w:t>creo</w:t>
      </w:r>
      <w:proofErr w:type="spellEnd"/>
      <w:r>
        <w:t xml:space="preserve"> un repositorio en </w:t>
      </w:r>
      <w:del w:id="2196" w:author="Ignacio Ribera Diaz" w:date="2018-09-13T04:38:00Z">
        <w:r w:rsidDel="00CD185C">
          <w:delText>GitHub</w:delText>
        </w:r>
      </w:del>
      <w:ins w:id="2197" w:author="Ignacio Ribera Diaz" w:date="2018-09-13T04:38:00Z">
        <w:r w:rsidR="00CD185C">
          <w:t>GitHub</w:t>
        </w:r>
      </w:ins>
      <w:r>
        <w:t xml:space="preserve"> para poder tener control de versiones. </w:t>
      </w:r>
      <w:r w:rsidR="00233B47">
        <w:t>Además, no</w:t>
      </w:r>
      <w:r>
        <w:t xml:space="preserve"> complicaba el cambio de un ordenador a otro, sino que lo simplificaba.</w:t>
      </w:r>
    </w:p>
    <w:p w14:paraId="07F51ED9" w14:textId="6F4ADBBE" w:rsidR="00233B47" w:rsidRPr="003E7384" w:rsidRDefault="00233B47" w:rsidP="003E7384">
      <w:r>
        <w:t xml:space="preserve">Una vez se tenían varias páginas que probar, se </w:t>
      </w:r>
      <w:proofErr w:type="spellStart"/>
      <w:r>
        <w:t>creo</w:t>
      </w:r>
      <w:proofErr w:type="spellEnd"/>
      <w:r>
        <w:t xml:space="preserve"> otro repo para subirlo y que </w:t>
      </w:r>
      <w:del w:id="2198" w:author="Ignacio Ribera Diaz" w:date="2018-09-13T04:38:00Z">
        <w:r w:rsidR="008D1A46" w:rsidDel="00CD185C">
          <w:delText>GitHub</w:delText>
        </w:r>
      </w:del>
      <w:ins w:id="2199" w:author="Ignacio Ribera Diaz" w:date="2018-09-13T04:38:00Z">
        <w:r w:rsidR="00CD185C">
          <w:t>GitHub</w:t>
        </w:r>
      </w:ins>
      <w:r w:rsidR="008D1A46">
        <w:t xml:space="preserve"> </w:t>
      </w:r>
      <w:r>
        <w:t>sirviera la página. Para esto se debe crear un repositorio con nombre: “nombreUsuario.</w:t>
      </w:r>
      <w:del w:id="2200" w:author="Ignacio Ribera Diaz" w:date="2018-09-13T04:38:00Z">
        <w:r w:rsidDel="00CD185C">
          <w:delText>github</w:delText>
        </w:r>
      </w:del>
      <w:ins w:id="2201" w:author="Ignacio Ribera Diaz" w:date="2018-09-13T04:38:00Z">
        <w:r w:rsidR="00CD185C">
          <w:t>GitHub</w:t>
        </w:r>
      </w:ins>
      <w:r>
        <w:t xml:space="preserve">.io”, de esta forma, </w:t>
      </w:r>
      <w:del w:id="2202" w:author="Ignacio Ribera Diaz" w:date="2018-09-13T04:38:00Z">
        <w:r w:rsidR="008D1A46" w:rsidDel="00CD185C">
          <w:delText>GitHub</w:delText>
        </w:r>
      </w:del>
      <w:ins w:id="2203" w:author="Ignacio Ribera Diaz" w:date="2018-09-13T04:38:00Z">
        <w:r w:rsidR="00CD185C">
          <w:t>GitHub</w:t>
        </w:r>
      </w:ins>
      <w:r w:rsidR="008D1A46">
        <w:t xml:space="preserve"> </w:t>
      </w:r>
      <w:r>
        <w:t>detecta que tiene que actuar como servidor de la web.</w:t>
      </w:r>
    </w:p>
    <w:p w14:paraId="4C6FB4B0" w14:textId="15748334" w:rsidR="006801C3" w:rsidRDefault="006801C3" w:rsidP="007D13FE">
      <w:pPr>
        <w:spacing w:line="276" w:lineRule="auto"/>
      </w:pPr>
      <w:r>
        <w:br w:type="page"/>
      </w:r>
    </w:p>
    <w:p w14:paraId="31DA26FA" w14:textId="4ED42AFD" w:rsidR="006801C3" w:rsidRDefault="006801C3" w:rsidP="007D13FE">
      <w:pPr>
        <w:pStyle w:val="Ttulo1"/>
        <w:spacing w:line="276" w:lineRule="auto"/>
      </w:pPr>
      <w:bookmarkStart w:id="2204" w:name="_Toc524664809"/>
      <w:r>
        <w:lastRenderedPageBreak/>
        <w:t xml:space="preserve">5 </w:t>
      </w:r>
      <w:proofErr w:type="gramStart"/>
      <w:r>
        <w:t>Resultado</w:t>
      </w:r>
      <w:bookmarkEnd w:id="2204"/>
      <w:proofErr w:type="gramEnd"/>
    </w:p>
    <w:p w14:paraId="073338D7" w14:textId="5572239C" w:rsidR="00CA6016" w:rsidRDefault="00CA6016" w:rsidP="00770548"/>
    <w:p w14:paraId="46F58D27" w14:textId="61784C39" w:rsidR="00770548" w:rsidRDefault="001D7CB9" w:rsidP="00770548">
      <w:r>
        <w:t>Este es el aspecto que tenía la antigua web cuando entrabas</w:t>
      </w:r>
      <w:r w:rsidR="0088667C">
        <w:t>.</w:t>
      </w:r>
    </w:p>
    <w:p w14:paraId="5D427ACB" w14:textId="77777777" w:rsidR="0088667C" w:rsidRDefault="0088667C" w:rsidP="0088667C">
      <w:pPr>
        <w:keepNext/>
      </w:pPr>
      <w:r>
        <w:rPr>
          <w:noProof/>
          <w:lang w:eastAsia="es-ES"/>
        </w:rPr>
        <w:drawing>
          <wp:inline distT="0" distB="0" distL="0" distR="0" wp14:anchorId="35A12C48" wp14:editId="2D51A3FB">
            <wp:extent cx="5401310" cy="7517130"/>
            <wp:effectExtent l="0" t="0" r="889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1310" cy="7517130"/>
                    </a:xfrm>
                    <a:prstGeom prst="rect">
                      <a:avLst/>
                    </a:prstGeom>
                    <a:noFill/>
                    <a:ln>
                      <a:noFill/>
                    </a:ln>
                  </pic:spPr>
                </pic:pic>
              </a:graphicData>
            </a:graphic>
          </wp:inline>
        </w:drawing>
      </w:r>
    </w:p>
    <w:p w14:paraId="7AFC12D8" w14:textId="4FF81BB0" w:rsidR="0088667C" w:rsidRDefault="0088667C" w:rsidP="0088667C">
      <w:pPr>
        <w:pStyle w:val="Descripcin"/>
      </w:pPr>
      <w:bookmarkStart w:id="2205" w:name="_Toc524565889"/>
      <w:r>
        <w:t xml:space="preserve">Figura </w:t>
      </w:r>
      <w:r w:rsidR="00CE6A20">
        <w:rPr>
          <w:noProof/>
        </w:rPr>
        <w:fldChar w:fldCharType="begin"/>
      </w:r>
      <w:r w:rsidR="00CE6A20">
        <w:rPr>
          <w:noProof/>
        </w:rPr>
        <w:instrText xml:space="preserve"> SEQ Figura \* ARABIC </w:instrText>
      </w:r>
      <w:r w:rsidR="00CE6A20">
        <w:rPr>
          <w:noProof/>
        </w:rPr>
        <w:fldChar w:fldCharType="separate"/>
      </w:r>
      <w:ins w:id="2206" w:author="Ignacio Ribera Diaz" w:date="2018-09-16T02:57:00Z">
        <w:r w:rsidR="000D71BC">
          <w:rPr>
            <w:noProof/>
          </w:rPr>
          <w:t>18</w:t>
        </w:r>
      </w:ins>
      <w:del w:id="2207" w:author="Ignacio Ribera Diaz" w:date="2018-09-14T06:22:00Z">
        <w:r w:rsidR="00A85997" w:rsidDel="0035607C">
          <w:rPr>
            <w:noProof/>
          </w:rPr>
          <w:delText>16</w:delText>
        </w:r>
      </w:del>
      <w:r w:rsidR="00CE6A20">
        <w:rPr>
          <w:noProof/>
        </w:rPr>
        <w:fldChar w:fldCharType="end"/>
      </w:r>
      <w:r>
        <w:t xml:space="preserve"> </w:t>
      </w:r>
      <w:r w:rsidR="00AD6646">
        <w:t>Índice</w:t>
      </w:r>
      <w:r>
        <w:t xml:space="preserve"> página antigua</w:t>
      </w:r>
      <w:ins w:id="2208" w:author="Ignacio Ribera Diaz" w:date="2018-09-12T03:38:00Z">
        <w:r w:rsidR="00700EC5">
          <w:t xml:space="preserve">. Fuente: </w:t>
        </w:r>
        <w:r w:rsidR="00700EC5" w:rsidRPr="00700EC5">
          <w:t>https://fisionlineuah.wixsite.com/fisionline</w:t>
        </w:r>
      </w:ins>
      <w:bookmarkEnd w:id="2205"/>
    </w:p>
    <w:p w14:paraId="30A24115" w14:textId="38AE51FE" w:rsidR="0088667C" w:rsidRDefault="0088667C" w:rsidP="0088667C">
      <w:r>
        <w:t xml:space="preserve">Para empezar, tenía publicidad de la web utilizada para su creación tanto arriba del todo, como abajo, con los iconos de sus redes sociales. La primera vista nos muestra un grupo de imágenes </w:t>
      </w:r>
      <w:r>
        <w:lastRenderedPageBreak/>
        <w:t>rotando, cada una asociada a un sistema o aparato. Encima se encuentra el menú de navegación, y si bajamos un poco nos encontramos con un contador de visitas y una sección de “</w:t>
      </w:r>
      <w:proofErr w:type="spellStart"/>
      <w:r>
        <w:t>about</w:t>
      </w:r>
      <w:proofErr w:type="spellEnd"/>
      <w:r>
        <w:t xml:space="preserve"> </w:t>
      </w:r>
      <w:proofErr w:type="spellStart"/>
      <w:r>
        <w:t>us</w:t>
      </w:r>
      <w:proofErr w:type="spellEnd"/>
      <w:r>
        <w:t>”, con información y la dirección del centro.</w:t>
      </w:r>
      <w:r w:rsidR="00034779">
        <w:t xml:space="preserve"> Por</w:t>
      </w:r>
      <w:ins w:id="2209" w:author="Ignacio Ribera Diaz" w:date="2018-09-12T03:38:00Z">
        <w:r w:rsidR="00700EC5">
          <w:t xml:space="preserve"> último</w:t>
        </w:r>
      </w:ins>
      <w:ins w:id="2210" w:author="Ignacio Ribera Diaz" w:date="2018-09-12T03:44:00Z">
        <w:r w:rsidR="00700EC5">
          <w:t xml:space="preserve">, </w:t>
        </w:r>
      </w:ins>
      <w:del w:id="2211" w:author="Ignacio Ribera Diaz" w:date="2018-09-12T03:44:00Z">
        <w:r w:rsidR="00034779" w:rsidRPr="00700EC5" w:rsidDel="00700EC5">
          <w:delText xml:space="preserve"> </w:delText>
        </w:r>
      </w:del>
      <w:commentRangeStart w:id="2212"/>
      <w:r w:rsidR="00034779" w:rsidRPr="00700EC5">
        <w:rPr>
          <w:strike/>
          <w:rPrChange w:id="2213" w:author="Ignacio Ribera Diaz" w:date="2018-09-12T03:39:00Z">
            <w:rPr/>
          </w:rPrChange>
        </w:rPr>
        <w:t>última</w:t>
      </w:r>
      <w:commentRangeEnd w:id="2212"/>
      <w:r w:rsidR="00644460" w:rsidRPr="00700EC5">
        <w:rPr>
          <w:rStyle w:val="Refdecomentario"/>
          <w:strike/>
          <w:rPrChange w:id="2214" w:author="Ignacio Ribera Diaz" w:date="2018-09-12T03:39:00Z">
            <w:rPr>
              <w:rStyle w:val="Refdecomentario"/>
            </w:rPr>
          </w:rPrChange>
        </w:rPr>
        <w:commentReference w:id="2212"/>
      </w:r>
      <w:r w:rsidR="00034779" w:rsidRPr="00700EC5">
        <w:rPr>
          <w:strike/>
          <w:rPrChange w:id="2215" w:author="Ignacio Ribera Diaz" w:date="2018-09-12T03:39:00Z">
            <w:rPr/>
          </w:rPrChange>
        </w:rPr>
        <w:t xml:space="preserve"> </w:t>
      </w:r>
      <w:r w:rsidR="00034779">
        <w:t>tenemos una sección de comentarios, la cual no se ha usado nunca.</w:t>
      </w:r>
    </w:p>
    <w:p w14:paraId="7CF601A3" w14:textId="080136E1" w:rsidR="00034779" w:rsidRDefault="00034779" w:rsidP="0088667C">
      <w:r>
        <w:t>Viendo esto, la primera impresión es que está muy recargado, las secciones de “</w:t>
      </w:r>
      <w:proofErr w:type="spellStart"/>
      <w:r>
        <w:t>about</w:t>
      </w:r>
      <w:proofErr w:type="spellEnd"/>
      <w:r>
        <w:t xml:space="preserve"> </w:t>
      </w:r>
      <w:proofErr w:type="spellStart"/>
      <w:r>
        <w:t>us</w:t>
      </w:r>
      <w:proofErr w:type="spellEnd"/>
      <w:r>
        <w:t>” y comentarios deberían ser secciones aparte en otra página diferente.</w:t>
      </w:r>
      <w:ins w:id="2216" w:author="Ignacio Ribera Diaz" w:date="2018-09-12T03:40:00Z">
        <w:r w:rsidR="00700EC5">
          <w:t xml:space="preserve"> A parte,</w:t>
        </w:r>
      </w:ins>
      <w:r>
        <w:t xml:space="preserve"> </w:t>
      </w:r>
      <w:r w:rsidRPr="00700EC5">
        <w:rPr>
          <w:strike/>
          <w:highlight w:val="yellow"/>
          <w:rPrChange w:id="2217" w:author="Ignacio Ribera Diaz" w:date="2018-09-12T03:40:00Z">
            <w:rPr>
              <w:highlight w:val="yellow"/>
            </w:rPr>
          </w:rPrChange>
        </w:rPr>
        <w:t>Además</w:t>
      </w:r>
      <w:r>
        <w:t>, la sección de comentarios está desaprovechada, ya que nadie la utilizaba.</w:t>
      </w:r>
    </w:p>
    <w:p w14:paraId="211593CE" w14:textId="71196A07" w:rsidR="00034779" w:rsidRDefault="00034779" w:rsidP="0088667C">
      <w:commentRangeStart w:id="2218"/>
      <w:r w:rsidRPr="00700EC5">
        <w:rPr>
          <w:rPrChange w:id="2219" w:author="Ignacio Ribera Diaz" w:date="2018-09-12T03:41:00Z">
            <w:rPr>
              <w:highlight w:val="yellow"/>
            </w:rPr>
          </w:rPrChange>
        </w:rPr>
        <w:t>Además</w:t>
      </w:r>
      <w:commentRangeEnd w:id="2218"/>
      <w:r w:rsidR="00644460" w:rsidRPr="00700EC5">
        <w:rPr>
          <w:rStyle w:val="Refdecomentario"/>
        </w:rPr>
        <w:commentReference w:id="2218"/>
      </w:r>
      <w:r>
        <w:t xml:space="preserve"> de todo esto, la paleta de colores daba una impresión bastante </w:t>
      </w:r>
      <w:ins w:id="2220" w:author="Ignacio Ribera Diaz" w:date="2018-09-12T03:43:00Z">
        <w:r w:rsidR="00700EC5">
          <w:t xml:space="preserve">envejecida, </w:t>
        </w:r>
      </w:ins>
      <w:commentRangeStart w:id="2221"/>
      <w:r w:rsidRPr="00700EC5">
        <w:rPr>
          <w:strike/>
          <w:rPrChange w:id="2222" w:author="Ignacio Ribera Diaz" w:date="2018-09-12T03:43:00Z">
            <w:rPr/>
          </w:rPrChange>
        </w:rPr>
        <w:t>mala</w:t>
      </w:r>
      <w:commentRangeEnd w:id="2221"/>
      <w:r w:rsidR="00644460" w:rsidRPr="00700EC5">
        <w:rPr>
          <w:rStyle w:val="Refdecomentario"/>
          <w:strike/>
          <w:rPrChange w:id="2223" w:author="Ignacio Ribera Diaz" w:date="2018-09-12T03:43:00Z">
            <w:rPr>
              <w:rStyle w:val="Refdecomentario"/>
            </w:rPr>
          </w:rPrChange>
        </w:rPr>
        <w:commentReference w:id="2221"/>
      </w:r>
      <w:r w:rsidRPr="00700EC5">
        <w:rPr>
          <w:strike/>
          <w:rPrChange w:id="2224" w:author="Ignacio Ribera Diaz" w:date="2018-09-12T03:43:00Z">
            <w:rPr/>
          </w:rPrChange>
        </w:rPr>
        <w:t xml:space="preserve">, </w:t>
      </w:r>
      <w:r>
        <w:t>ya que los colores no cuadraban mucho</w:t>
      </w:r>
      <w:del w:id="2225" w:author="Ignacio Ribera Diaz" w:date="2018-09-12T03:43:00Z">
        <w:r w:rsidDel="00700EC5">
          <w:delText>, s</w:delText>
        </w:r>
      </w:del>
      <w:ins w:id="2226" w:author="Ignacio Ribera Diaz" w:date="2018-09-12T03:43:00Z">
        <w:r w:rsidR="00700EC5">
          <w:t>. Este aspecto se notaba</w:t>
        </w:r>
      </w:ins>
      <w:ins w:id="2227" w:author="Ignacio Ribera Diaz" w:date="2018-09-12T03:44:00Z">
        <w:r w:rsidR="00700EC5">
          <w:t xml:space="preserve"> s</w:t>
        </w:r>
      </w:ins>
      <w:r>
        <w:t xml:space="preserve">obre todo </w:t>
      </w:r>
      <w:del w:id="2228" w:author="Ignacio Ribera Diaz" w:date="2018-09-12T03:44:00Z">
        <w:r w:rsidDel="00700EC5">
          <w:delText xml:space="preserve">lo notamos </w:delText>
        </w:r>
      </w:del>
      <w:r>
        <w:t>en el menú de navegación.</w:t>
      </w:r>
    </w:p>
    <w:p w14:paraId="1BEEF7BC" w14:textId="77777777" w:rsidR="00AD6646" w:rsidRDefault="00AD6646" w:rsidP="00AD6646">
      <w:pPr>
        <w:keepNext/>
      </w:pPr>
      <w:r>
        <w:rPr>
          <w:noProof/>
          <w:lang w:eastAsia="es-ES"/>
        </w:rPr>
        <w:drawing>
          <wp:inline distT="0" distB="0" distL="0" distR="0" wp14:anchorId="0910BA91" wp14:editId="6AC6D735">
            <wp:extent cx="5390515" cy="1839595"/>
            <wp:effectExtent l="0" t="0" r="635"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0515" cy="1839595"/>
                    </a:xfrm>
                    <a:prstGeom prst="rect">
                      <a:avLst/>
                    </a:prstGeom>
                    <a:noFill/>
                    <a:ln>
                      <a:noFill/>
                    </a:ln>
                  </pic:spPr>
                </pic:pic>
              </a:graphicData>
            </a:graphic>
          </wp:inline>
        </w:drawing>
      </w:r>
    </w:p>
    <w:p w14:paraId="44CE39BA" w14:textId="158EC1C6" w:rsidR="00AD6646" w:rsidRDefault="00AD6646" w:rsidP="00AD6646">
      <w:pPr>
        <w:pStyle w:val="Descripcin"/>
      </w:pPr>
      <w:bookmarkStart w:id="2229" w:name="_Toc524565890"/>
      <w:r>
        <w:t xml:space="preserve">Figura </w:t>
      </w:r>
      <w:r w:rsidR="00CE6A20">
        <w:rPr>
          <w:noProof/>
        </w:rPr>
        <w:fldChar w:fldCharType="begin"/>
      </w:r>
      <w:r w:rsidR="00CE6A20">
        <w:rPr>
          <w:noProof/>
        </w:rPr>
        <w:instrText xml:space="preserve"> SEQ Figura \* ARABIC </w:instrText>
      </w:r>
      <w:r w:rsidR="00CE6A20">
        <w:rPr>
          <w:noProof/>
        </w:rPr>
        <w:fldChar w:fldCharType="separate"/>
      </w:r>
      <w:ins w:id="2230" w:author="Ignacio Ribera Diaz" w:date="2018-09-16T02:57:00Z">
        <w:r w:rsidR="000D71BC">
          <w:rPr>
            <w:noProof/>
          </w:rPr>
          <w:t>19</w:t>
        </w:r>
      </w:ins>
      <w:del w:id="2231" w:author="Ignacio Ribera Diaz" w:date="2018-09-14T06:22:00Z">
        <w:r w:rsidR="00A85997" w:rsidDel="0035607C">
          <w:rPr>
            <w:noProof/>
          </w:rPr>
          <w:delText>17</w:delText>
        </w:r>
      </w:del>
      <w:r w:rsidR="00CE6A20">
        <w:rPr>
          <w:noProof/>
        </w:rPr>
        <w:fldChar w:fldCharType="end"/>
      </w:r>
      <w:r>
        <w:t xml:space="preserve"> Menú de navegación página antigua</w:t>
      </w:r>
      <w:bookmarkEnd w:id="2229"/>
      <w:ins w:id="2232" w:author="Ignacio Ribera Diaz" w:date="2018-09-14T05:02:00Z">
        <w:r w:rsidR="003C614C">
          <w:t xml:space="preserve">. Fuente: </w:t>
        </w:r>
        <w:r w:rsidR="003C614C" w:rsidRPr="00700EC5">
          <w:t>https://fisionlineuah.wixsite.com/fisionline</w:t>
        </w:r>
      </w:ins>
    </w:p>
    <w:p w14:paraId="3A02FA4A" w14:textId="440A85AD" w:rsidR="00034779" w:rsidRDefault="006F665D" w:rsidP="0088667C">
      <w:r>
        <w:t xml:space="preserve">La decisión que se tomó fue hacer una página principal con únicamente las secciones rotando y el menú de navegación. Pero el aspecto </w:t>
      </w:r>
      <w:r w:rsidR="000409B9">
        <w:t xml:space="preserve">de las imágenes también se quería cambiar. </w:t>
      </w:r>
    </w:p>
    <w:p w14:paraId="62B729D1" w14:textId="316E7DB9" w:rsidR="000409B9" w:rsidRDefault="000409B9" w:rsidP="0088667C">
      <w:r w:rsidRPr="000409B9">
        <w:t>La sección “</w:t>
      </w:r>
      <w:proofErr w:type="spellStart"/>
      <w:r w:rsidRPr="000409B9">
        <w:t>about</w:t>
      </w:r>
      <w:proofErr w:type="spellEnd"/>
      <w:r w:rsidRPr="000409B9">
        <w:t xml:space="preserve"> </w:t>
      </w:r>
      <w:proofErr w:type="spellStart"/>
      <w:r w:rsidRPr="000409B9">
        <w:t>us</w:t>
      </w:r>
      <w:proofErr w:type="spellEnd"/>
      <w:r w:rsidRPr="000409B9">
        <w:t>” se deci</w:t>
      </w:r>
      <w:r>
        <w:t>dió mover a una página nueva, y la de comentarios eliminarla directamente</w:t>
      </w:r>
      <w:ins w:id="2233" w:author="Ignacio Ribera Diaz" w:date="2018-09-13T04:18:00Z">
        <w:r w:rsidR="00976198">
          <w:t>. El desplazamiento de la sección “</w:t>
        </w:r>
        <w:proofErr w:type="spellStart"/>
        <w:r w:rsidR="00976198">
          <w:t>about</w:t>
        </w:r>
        <w:proofErr w:type="spellEnd"/>
        <w:r w:rsidR="00976198">
          <w:t xml:space="preserve"> </w:t>
        </w:r>
        <w:proofErr w:type="spellStart"/>
        <w:r w:rsidR="00976198">
          <w:t>us</w:t>
        </w:r>
        <w:proofErr w:type="spellEnd"/>
        <w:r w:rsidR="00976198">
          <w:t>”</w:t>
        </w:r>
      </w:ins>
      <w:ins w:id="2234" w:author="Ignacio Ribera Diaz" w:date="2018-09-13T04:19:00Z">
        <w:r w:rsidR="00976198">
          <w:t xml:space="preserve"> se decidió: por temas estéticos, ya que no quedaba bien tener esa información en la portada de la página web</w:t>
        </w:r>
      </w:ins>
      <w:r>
        <w:t xml:space="preserve">, </w:t>
      </w:r>
      <w:ins w:id="2235" w:author="Ignacio Ribera Diaz" w:date="2018-09-13T04:20:00Z">
        <w:r w:rsidR="00976198">
          <w:t xml:space="preserve">y por la </w:t>
        </w:r>
        <w:proofErr w:type="spellStart"/>
        <w:r w:rsidR="00976198">
          <w:t>comodida</w:t>
        </w:r>
        <w:proofErr w:type="spellEnd"/>
        <w:r w:rsidR="00976198">
          <w:t xml:space="preserve"> de poder añadir nueva información sin sobrecargar la página principal. La sección de comentarios en </w:t>
        </w:r>
      </w:ins>
      <w:ins w:id="2236" w:author="Ignacio Ribera Diaz" w:date="2018-09-13T04:22:00Z">
        <w:r w:rsidR="00627E2D">
          <w:t>cambio</w:t>
        </w:r>
      </w:ins>
      <w:ins w:id="2237" w:author="Ignacio Ribera Diaz" w:date="2018-09-13T04:20:00Z">
        <w:r w:rsidR="00976198">
          <w:t xml:space="preserve"> se dec</w:t>
        </w:r>
      </w:ins>
      <w:ins w:id="2238" w:author="Ignacio Ribera Diaz" w:date="2018-09-13T04:21:00Z">
        <w:r w:rsidR="00976198">
          <w:t>idió quitar directamente</w:t>
        </w:r>
      </w:ins>
      <w:ins w:id="2239" w:author="Ignacio Ribera Diaz" w:date="2018-09-13T04:22:00Z">
        <w:r w:rsidR="00976198">
          <w:t>,</w:t>
        </w:r>
      </w:ins>
      <w:ins w:id="2240" w:author="Ignacio Ribera Diaz" w:date="2018-09-13T04:21:00Z">
        <w:r w:rsidR="00976198">
          <w:t xml:space="preserve"> en lugar de moverla </w:t>
        </w:r>
      </w:ins>
      <w:ins w:id="2241" w:author="Ignacio Ribera Diaz" w:date="2018-09-13T04:22:00Z">
        <w:r w:rsidR="00976198">
          <w:t>junto con</w:t>
        </w:r>
      </w:ins>
      <w:ins w:id="2242" w:author="Ignacio Ribera Diaz" w:date="2018-09-13T04:21:00Z">
        <w:r w:rsidR="00976198">
          <w:t xml:space="preserve"> la de “</w:t>
        </w:r>
        <w:proofErr w:type="spellStart"/>
        <w:r w:rsidR="00976198">
          <w:t>about</w:t>
        </w:r>
        <w:proofErr w:type="spellEnd"/>
        <w:r w:rsidR="00976198">
          <w:t xml:space="preserve"> </w:t>
        </w:r>
        <w:proofErr w:type="spellStart"/>
        <w:r w:rsidR="00976198">
          <w:t>us</w:t>
        </w:r>
        <w:proofErr w:type="spellEnd"/>
        <w:r w:rsidR="00976198">
          <w:t xml:space="preserve">” o crear una </w:t>
        </w:r>
      </w:ins>
      <w:ins w:id="2243" w:author="Ignacio Ribera Diaz" w:date="2018-09-13T04:22:00Z">
        <w:r w:rsidR="00976198">
          <w:t>propia</w:t>
        </w:r>
      </w:ins>
      <w:ins w:id="2244" w:author="Ignacio Ribera Diaz" w:date="2018-09-13T04:21:00Z">
        <w:r w:rsidR="00976198">
          <w:t xml:space="preserve">, </w:t>
        </w:r>
      </w:ins>
      <w:ins w:id="2245" w:author="Ignacio Ribera Diaz" w:date="2018-09-13T04:23:00Z">
        <w:r w:rsidR="00627E2D">
          <w:t xml:space="preserve">se decidió eliminar </w:t>
        </w:r>
      </w:ins>
      <w:r>
        <w:t xml:space="preserve">debido a su nulo </w:t>
      </w:r>
      <w:commentRangeStart w:id="2246"/>
      <w:r>
        <w:t>uso</w:t>
      </w:r>
      <w:commentRangeEnd w:id="2246"/>
      <w:r w:rsidR="00644460">
        <w:rPr>
          <w:rStyle w:val="Refdecomentario"/>
        </w:rPr>
        <w:commentReference w:id="2246"/>
      </w:r>
      <w:r>
        <w:t>.</w:t>
      </w:r>
    </w:p>
    <w:p w14:paraId="033DC8B3" w14:textId="74491B8B" w:rsidR="009B7310" w:rsidRDefault="000409B9" w:rsidP="0088667C">
      <w:r>
        <w:t>A continuación, veremos la nueva página principal junto al menú y la página de “</w:t>
      </w:r>
      <w:proofErr w:type="spellStart"/>
      <w:r>
        <w:t>about</w:t>
      </w:r>
      <w:proofErr w:type="spellEnd"/>
      <w:r>
        <w:t xml:space="preserve"> </w:t>
      </w:r>
      <w:proofErr w:type="spellStart"/>
      <w:r>
        <w:t>us</w:t>
      </w:r>
      <w:proofErr w:type="spellEnd"/>
      <w:r>
        <w:t>”:</w:t>
      </w:r>
    </w:p>
    <w:p w14:paraId="33B29D42" w14:textId="77777777" w:rsidR="009B7310" w:rsidRDefault="009B7310" w:rsidP="0088667C"/>
    <w:p w14:paraId="10FF0FBA" w14:textId="77777777" w:rsidR="009B7310" w:rsidRDefault="000409B9" w:rsidP="009B7310">
      <w:pPr>
        <w:keepNext/>
      </w:pPr>
      <w:r>
        <w:rPr>
          <w:noProof/>
          <w:lang w:eastAsia="es-ES"/>
        </w:rPr>
        <w:drawing>
          <wp:inline distT="0" distB="0" distL="0" distR="0" wp14:anchorId="6D48196E" wp14:editId="3D025C03">
            <wp:extent cx="5400040" cy="249428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494280"/>
                    </a:xfrm>
                    <a:prstGeom prst="rect">
                      <a:avLst/>
                    </a:prstGeom>
                  </pic:spPr>
                </pic:pic>
              </a:graphicData>
            </a:graphic>
          </wp:inline>
        </w:drawing>
      </w:r>
    </w:p>
    <w:p w14:paraId="107AC38C" w14:textId="19994FCB" w:rsidR="000409B9" w:rsidRDefault="009B7310" w:rsidP="009B7310">
      <w:pPr>
        <w:pStyle w:val="Descripcin"/>
      </w:pPr>
      <w:bookmarkStart w:id="2247" w:name="_Toc524565891"/>
      <w:r>
        <w:t xml:space="preserve">Figura </w:t>
      </w:r>
      <w:r w:rsidR="00CE6A20">
        <w:rPr>
          <w:noProof/>
        </w:rPr>
        <w:fldChar w:fldCharType="begin"/>
      </w:r>
      <w:r w:rsidR="00CE6A20">
        <w:rPr>
          <w:noProof/>
        </w:rPr>
        <w:instrText xml:space="preserve"> SEQ Figura \* ARABIC </w:instrText>
      </w:r>
      <w:r w:rsidR="00CE6A20">
        <w:rPr>
          <w:noProof/>
        </w:rPr>
        <w:fldChar w:fldCharType="separate"/>
      </w:r>
      <w:ins w:id="2248" w:author="Ignacio Ribera Diaz" w:date="2018-09-16T02:57:00Z">
        <w:r w:rsidR="000D71BC">
          <w:rPr>
            <w:noProof/>
          </w:rPr>
          <w:t>20</w:t>
        </w:r>
      </w:ins>
      <w:del w:id="2249" w:author="Ignacio Ribera Diaz" w:date="2018-09-14T06:22:00Z">
        <w:r w:rsidR="00A85997" w:rsidDel="0035607C">
          <w:rPr>
            <w:noProof/>
          </w:rPr>
          <w:delText>18</w:delText>
        </w:r>
      </w:del>
      <w:r w:rsidR="00CE6A20">
        <w:rPr>
          <w:noProof/>
        </w:rPr>
        <w:fldChar w:fldCharType="end"/>
      </w:r>
      <w:r>
        <w:t xml:space="preserve"> Página principal</w:t>
      </w:r>
      <w:bookmarkEnd w:id="2247"/>
      <w:ins w:id="2250" w:author="Ignacio Ribera Diaz" w:date="2018-09-14T05:02:00Z">
        <w:r w:rsidR="003C614C">
          <w:t>. Fuente: propia.</w:t>
        </w:r>
      </w:ins>
    </w:p>
    <w:p w14:paraId="32CEB82B" w14:textId="6BD1FC13" w:rsidR="000409B9" w:rsidRDefault="000409B9" w:rsidP="0088667C"/>
    <w:p w14:paraId="52FB939C" w14:textId="77777777" w:rsidR="009B7310" w:rsidRDefault="009B7310" w:rsidP="009B7310">
      <w:pPr>
        <w:keepNext/>
      </w:pPr>
      <w:r>
        <w:rPr>
          <w:noProof/>
          <w:lang w:eastAsia="es-ES"/>
        </w:rPr>
        <w:drawing>
          <wp:inline distT="0" distB="0" distL="0" distR="0" wp14:anchorId="454E301C" wp14:editId="257E447E">
            <wp:extent cx="5390515" cy="425323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0515" cy="4253230"/>
                    </a:xfrm>
                    <a:prstGeom prst="rect">
                      <a:avLst/>
                    </a:prstGeom>
                    <a:noFill/>
                    <a:ln>
                      <a:noFill/>
                    </a:ln>
                  </pic:spPr>
                </pic:pic>
              </a:graphicData>
            </a:graphic>
          </wp:inline>
        </w:drawing>
      </w:r>
    </w:p>
    <w:p w14:paraId="63947C5C" w14:textId="11AA3156" w:rsidR="009B7310" w:rsidRPr="009B7310" w:rsidRDefault="009B7310" w:rsidP="009B7310">
      <w:pPr>
        <w:pStyle w:val="Descripcin"/>
      </w:pPr>
      <w:bookmarkStart w:id="2251" w:name="_Toc524565892"/>
      <w:r>
        <w:t xml:space="preserve">Figura </w:t>
      </w:r>
      <w:r w:rsidR="00CE6A20">
        <w:rPr>
          <w:noProof/>
        </w:rPr>
        <w:fldChar w:fldCharType="begin"/>
      </w:r>
      <w:r w:rsidR="00CE6A20">
        <w:rPr>
          <w:noProof/>
        </w:rPr>
        <w:instrText xml:space="preserve"> SEQ Figura \* ARABIC </w:instrText>
      </w:r>
      <w:r w:rsidR="00CE6A20">
        <w:rPr>
          <w:noProof/>
        </w:rPr>
        <w:fldChar w:fldCharType="separate"/>
      </w:r>
      <w:ins w:id="2252" w:author="Ignacio Ribera Diaz" w:date="2018-09-16T02:57:00Z">
        <w:r w:rsidR="000D71BC">
          <w:rPr>
            <w:noProof/>
          </w:rPr>
          <w:t>21</w:t>
        </w:r>
      </w:ins>
      <w:del w:id="2253" w:author="Ignacio Ribera Diaz" w:date="2018-09-14T06:22:00Z">
        <w:r w:rsidR="00A85997" w:rsidDel="0035607C">
          <w:rPr>
            <w:noProof/>
          </w:rPr>
          <w:delText>19</w:delText>
        </w:r>
      </w:del>
      <w:r w:rsidR="00CE6A20">
        <w:rPr>
          <w:noProof/>
        </w:rPr>
        <w:fldChar w:fldCharType="end"/>
      </w:r>
      <w:r>
        <w:t xml:space="preserve"> Página </w:t>
      </w:r>
      <w:proofErr w:type="spellStart"/>
      <w:r>
        <w:t>about</w:t>
      </w:r>
      <w:proofErr w:type="spellEnd"/>
      <w:r>
        <w:t xml:space="preserve"> </w:t>
      </w:r>
      <w:proofErr w:type="spellStart"/>
      <w:r>
        <w:t>us</w:t>
      </w:r>
      <w:bookmarkEnd w:id="2251"/>
      <w:proofErr w:type="spellEnd"/>
      <w:ins w:id="2254" w:author="Ignacio Ribera Diaz" w:date="2018-09-14T05:02:00Z">
        <w:r w:rsidR="003C614C">
          <w:t>. Fuente: propia.</w:t>
        </w:r>
      </w:ins>
    </w:p>
    <w:p w14:paraId="50734763" w14:textId="77777777" w:rsidR="009B7310" w:rsidRDefault="009B7310" w:rsidP="009B7310">
      <w:pPr>
        <w:keepNext/>
      </w:pPr>
      <w:r>
        <w:rPr>
          <w:noProof/>
          <w:lang w:eastAsia="es-ES"/>
        </w:rPr>
        <w:drawing>
          <wp:inline distT="0" distB="0" distL="0" distR="0" wp14:anchorId="358A0A5A" wp14:editId="0BBBF1CB">
            <wp:extent cx="5390515" cy="1797050"/>
            <wp:effectExtent l="0" t="0" r="127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0515" cy="1797050"/>
                    </a:xfrm>
                    <a:prstGeom prst="rect">
                      <a:avLst/>
                    </a:prstGeom>
                    <a:noFill/>
                    <a:ln>
                      <a:noFill/>
                    </a:ln>
                  </pic:spPr>
                </pic:pic>
              </a:graphicData>
            </a:graphic>
          </wp:inline>
        </w:drawing>
      </w:r>
    </w:p>
    <w:p w14:paraId="6A905DF0" w14:textId="31A46E28" w:rsidR="000409B9" w:rsidRDefault="009B7310" w:rsidP="009B7310">
      <w:pPr>
        <w:pStyle w:val="Descripcin"/>
      </w:pPr>
      <w:bookmarkStart w:id="2255" w:name="_Toc524565893"/>
      <w:r>
        <w:t xml:space="preserve">Figura </w:t>
      </w:r>
      <w:r w:rsidR="00CE6A20">
        <w:rPr>
          <w:noProof/>
        </w:rPr>
        <w:fldChar w:fldCharType="begin"/>
      </w:r>
      <w:r w:rsidR="00CE6A20">
        <w:rPr>
          <w:noProof/>
        </w:rPr>
        <w:instrText xml:space="preserve"> SEQ Figura \* ARABIC </w:instrText>
      </w:r>
      <w:r w:rsidR="00CE6A20">
        <w:rPr>
          <w:noProof/>
        </w:rPr>
        <w:fldChar w:fldCharType="separate"/>
      </w:r>
      <w:ins w:id="2256" w:author="Ignacio Ribera Diaz" w:date="2018-09-16T02:57:00Z">
        <w:r w:rsidR="000D71BC">
          <w:rPr>
            <w:noProof/>
          </w:rPr>
          <w:t>22</w:t>
        </w:r>
      </w:ins>
      <w:del w:id="2257" w:author="Ignacio Ribera Diaz" w:date="2018-09-14T06:22:00Z">
        <w:r w:rsidR="00A85997" w:rsidDel="0035607C">
          <w:rPr>
            <w:noProof/>
          </w:rPr>
          <w:delText>20</w:delText>
        </w:r>
      </w:del>
      <w:r w:rsidR="00CE6A20">
        <w:rPr>
          <w:noProof/>
        </w:rPr>
        <w:fldChar w:fldCharType="end"/>
      </w:r>
      <w:r>
        <w:t xml:space="preserve"> Menú de navegación</w:t>
      </w:r>
      <w:bookmarkEnd w:id="2255"/>
      <w:ins w:id="2258" w:author="Ignacio Ribera Diaz" w:date="2018-09-14T05:02:00Z">
        <w:r w:rsidR="003C614C">
          <w:t>. Fuente: propia.</w:t>
        </w:r>
      </w:ins>
    </w:p>
    <w:p w14:paraId="017797F3" w14:textId="77777777" w:rsidR="00AB3A9F" w:rsidRDefault="00AB3A9F" w:rsidP="009B7310"/>
    <w:p w14:paraId="45EAF0C3" w14:textId="525AD3AE" w:rsidR="009B7310" w:rsidRDefault="009B7310" w:rsidP="009B7310">
      <w:r>
        <w:t>En cuanto a las páginas de tutoriales y complementos, se juntaron en una sola sección llamada “Recursos online”.</w:t>
      </w:r>
    </w:p>
    <w:p w14:paraId="6205E665" w14:textId="77777777" w:rsidR="00AB3A9F" w:rsidRDefault="00AB3A9F" w:rsidP="00C4538A">
      <w:pPr>
        <w:keepNext/>
      </w:pPr>
    </w:p>
    <w:p w14:paraId="57E0A157" w14:textId="640D01AB" w:rsidR="00C4538A" w:rsidRDefault="00C4538A" w:rsidP="00C4538A">
      <w:pPr>
        <w:keepNext/>
      </w:pPr>
      <w:r>
        <w:rPr>
          <w:noProof/>
          <w:lang w:eastAsia="es-ES"/>
        </w:rPr>
        <w:drawing>
          <wp:inline distT="0" distB="0" distL="0" distR="0" wp14:anchorId="27EE2D7F" wp14:editId="775432CE">
            <wp:extent cx="5210175" cy="13430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0175" cy="1343025"/>
                    </a:xfrm>
                    <a:prstGeom prst="rect">
                      <a:avLst/>
                    </a:prstGeom>
                  </pic:spPr>
                </pic:pic>
              </a:graphicData>
            </a:graphic>
          </wp:inline>
        </w:drawing>
      </w:r>
    </w:p>
    <w:p w14:paraId="7054761E" w14:textId="374069A6" w:rsidR="00C4538A" w:rsidRDefault="00C4538A" w:rsidP="00C4538A">
      <w:pPr>
        <w:pStyle w:val="Descripcin"/>
      </w:pPr>
      <w:bookmarkStart w:id="2259" w:name="_Toc524565894"/>
      <w:r>
        <w:t xml:space="preserve">Figura </w:t>
      </w:r>
      <w:r w:rsidR="00CE6A20">
        <w:rPr>
          <w:noProof/>
        </w:rPr>
        <w:fldChar w:fldCharType="begin"/>
      </w:r>
      <w:r w:rsidR="00CE6A20">
        <w:rPr>
          <w:noProof/>
        </w:rPr>
        <w:instrText xml:space="preserve"> SEQ Figura \* ARABIC </w:instrText>
      </w:r>
      <w:r w:rsidR="00CE6A20">
        <w:rPr>
          <w:noProof/>
        </w:rPr>
        <w:fldChar w:fldCharType="separate"/>
      </w:r>
      <w:ins w:id="2260" w:author="Ignacio Ribera Diaz" w:date="2018-09-16T02:57:00Z">
        <w:r w:rsidR="000D71BC">
          <w:rPr>
            <w:noProof/>
          </w:rPr>
          <w:t>23</w:t>
        </w:r>
      </w:ins>
      <w:del w:id="2261" w:author="Ignacio Ribera Diaz" w:date="2018-09-14T06:22:00Z">
        <w:r w:rsidR="00A85997" w:rsidDel="0035607C">
          <w:rPr>
            <w:noProof/>
          </w:rPr>
          <w:delText>21</w:delText>
        </w:r>
      </w:del>
      <w:r w:rsidR="00CE6A20">
        <w:rPr>
          <w:noProof/>
        </w:rPr>
        <w:fldChar w:fldCharType="end"/>
      </w:r>
      <w:r>
        <w:t xml:space="preserve"> Menú recursos online</w:t>
      </w:r>
      <w:bookmarkEnd w:id="2259"/>
      <w:ins w:id="2262" w:author="Ignacio Ribera Diaz" w:date="2018-09-14T05:02:00Z">
        <w:r w:rsidR="003C614C">
          <w:t>. Fuente: propia.</w:t>
        </w:r>
      </w:ins>
    </w:p>
    <w:p w14:paraId="0A08F3B7" w14:textId="77777777" w:rsidR="00AB3A9F" w:rsidRDefault="00AB3A9F" w:rsidP="009B7310"/>
    <w:p w14:paraId="218656AE" w14:textId="17649DDD" w:rsidR="00C4538A" w:rsidRDefault="00C4538A" w:rsidP="009B7310">
      <w:r>
        <w:t>La sección de aparatos y sistemas, llamada sistemas biológicos, incluye todas las páginas de aparatos y sistemas. El contenido de dichas webs, así como el de recursos online, se mantiene, pero cambiando el estilo, la página queda más cómoda a la vista.</w:t>
      </w:r>
      <w:r w:rsidR="0081383A">
        <w:t xml:space="preserve"> Para ver el cambio, se adjuntan una foto de </w:t>
      </w:r>
      <w:r w:rsidR="008F0397">
        <w:t xml:space="preserve">una parte de la </w:t>
      </w:r>
      <w:r w:rsidR="0081383A">
        <w:t>misma página antes y después.</w:t>
      </w:r>
    </w:p>
    <w:p w14:paraId="459CECD9" w14:textId="77777777" w:rsidR="00AB3A9F" w:rsidRDefault="008F0397" w:rsidP="00AB3A9F">
      <w:pPr>
        <w:keepNext/>
      </w:pPr>
      <w:r>
        <w:rPr>
          <w:noProof/>
          <w:lang w:eastAsia="es-ES"/>
        </w:rPr>
        <w:drawing>
          <wp:inline distT="0" distB="0" distL="0" distR="0" wp14:anchorId="285D2596" wp14:editId="0F9D4B4C">
            <wp:extent cx="5390515" cy="5241925"/>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0515" cy="5241925"/>
                    </a:xfrm>
                    <a:prstGeom prst="rect">
                      <a:avLst/>
                    </a:prstGeom>
                    <a:noFill/>
                    <a:ln>
                      <a:noFill/>
                    </a:ln>
                  </pic:spPr>
                </pic:pic>
              </a:graphicData>
            </a:graphic>
          </wp:inline>
        </w:drawing>
      </w:r>
    </w:p>
    <w:p w14:paraId="16A171D1" w14:textId="0343B4D2" w:rsidR="008F0397" w:rsidRDefault="00AB3A9F" w:rsidP="00AB3A9F">
      <w:pPr>
        <w:pStyle w:val="Descripcin"/>
      </w:pPr>
      <w:bookmarkStart w:id="2263" w:name="_Toc524565895"/>
      <w:r>
        <w:t xml:space="preserve">Figura </w:t>
      </w:r>
      <w:r w:rsidR="00CE6A20">
        <w:rPr>
          <w:noProof/>
        </w:rPr>
        <w:fldChar w:fldCharType="begin"/>
      </w:r>
      <w:r w:rsidR="00CE6A20">
        <w:rPr>
          <w:noProof/>
        </w:rPr>
        <w:instrText xml:space="preserve"> SEQ Figura \* ARABIC </w:instrText>
      </w:r>
      <w:r w:rsidR="00CE6A20">
        <w:rPr>
          <w:noProof/>
        </w:rPr>
        <w:fldChar w:fldCharType="separate"/>
      </w:r>
      <w:ins w:id="2264" w:author="Ignacio Ribera Diaz" w:date="2018-09-16T02:57:00Z">
        <w:r w:rsidR="000D71BC">
          <w:rPr>
            <w:noProof/>
          </w:rPr>
          <w:t>24</w:t>
        </w:r>
      </w:ins>
      <w:del w:id="2265" w:author="Ignacio Ribera Diaz" w:date="2018-09-14T06:22:00Z">
        <w:r w:rsidR="00A85997" w:rsidDel="0035607C">
          <w:rPr>
            <w:noProof/>
          </w:rPr>
          <w:delText>22</w:delText>
        </w:r>
      </w:del>
      <w:r w:rsidR="00CE6A20">
        <w:rPr>
          <w:noProof/>
        </w:rPr>
        <w:fldChar w:fldCharType="end"/>
      </w:r>
      <w:r>
        <w:t xml:space="preserve"> Actividad eléctrica del corazón, página antigua</w:t>
      </w:r>
      <w:bookmarkEnd w:id="2263"/>
      <w:ins w:id="2266" w:author="Ignacio Ribera Diaz" w:date="2018-09-14T05:02:00Z">
        <w:r w:rsidR="003C614C">
          <w:t xml:space="preserve">. Fuente: </w:t>
        </w:r>
        <w:r w:rsidR="003C614C" w:rsidRPr="00700EC5">
          <w:t>https://fisionlineuah.wixsite.com/fisionline</w:t>
        </w:r>
      </w:ins>
    </w:p>
    <w:p w14:paraId="78350AE4" w14:textId="77777777" w:rsidR="004843CE" w:rsidRDefault="004843CE" w:rsidP="00AB3A9F">
      <w:pPr>
        <w:keepNext/>
      </w:pPr>
    </w:p>
    <w:p w14:paraId="5B5A9194" w14:textId="3EC3CA4F" w:rsidR="00AB3A9F" w:rsidRDefault="008F0397" w:rsidP="00AB3A9F">
      <w:pPr>
        <w:keepNext/>
      </w:pPr>
      <w:r>
        <w:rPr>
          <w:noProof/>
          <w:lang w:eastAsia="es-ES"/>
        </w:rPr>
        <w:drawing>
          <wp:inline distT="0" distB="0" distL="0" distR="0" wp14:anchorId="22C5DE38" wp14:editId="2EFDD6DD">
            <wp:extent cx="5390515" cy="526288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0515" cy="5262880"/>
                    </a:xfrm>
                    <a:prstGeom prst="rect">
                      <a:avLst/>
                    </a:prstGeom>
                    <a:noFill/>
                    <a:ln>
                      <a:noFill/>
                    </a:ln>
                  </pic:spPr>
                </pic:pic>
              </a:graphicData>
            </a:graphic>
          </wp:inline>
        </w:drawing>
      </w:r>
    </w:p>
    <w:p w14:paraId="385F0492" w14:textId="6903F896" w:rsidR="00AB3A9F" w:rsidRDefault="00AB3A9F" w:rsidP="004843CE">
      <w:pPr>
        <w:pStyle w:val="Descripcin"/>
      </w:pPr>
      <w:bookmarkStart w:id="2267" w:name="_Toc524565896"/>
      <w:r>
        <w:t xml:space="preserve">Figura </w:t>
      </w:r>
      <w:r w:rsidR="00CE6A20">
        <w:rPr>
          <w:noProof/>
        </w:rPr>
        <w:fldChar w:fldCharType="begin"/>
      </w:r>
      <w:r w:rsidR="00CE6A20">
        <w:rPr>
          <w:noProof/>
        </w:rPr>
        <w:instrText xml:space="preserve"> SEQ Figura \* ARABIC </w:instrText>
      </w:r>
      <w:r w:rsidR="00CE6A20">
        <w:rPr>
          <w:noProof/>
        </w:rPr>
        <w:fldChar w:fldCharType="separate"/>
      </w:r>
      <w:ins w:id="2268" w:author="Ignacio Ribera Diaz" w:date="2018-09-16T02:57:00Z">
        <w:r w:rsidR="000D71BC">
          <w:rPr>
            <w:noProof/>
          </w:rPr>
          <w:t>25</w:t>
        </w:r>
      </w:ins>
      <w:del w:id="2269" w:author="Ignacio Ribera Diaz" w:date="2018-09-14T06:22:00Z">
        <w:r w:rsidR="00A85997" w:rsidDel="0035607C">
          <w:rPr>
            <w:noProof/>
          </w:rPr>
          <w:delText>23</w:delText>
        </w:r>
      </w:del>
      <w:r w:rsidR="00CE6A20">
        <w:rPr>
          <w:noProof/>
        </w:rPr>
        <w:fldChar w:fldCharType="end"/>
      </w:r>
      <w:r>
        <w:t xml:space="preserve"> </w:t>
      </w:r>
      <w:r w:rsidRPr="00B77ECA">
        <w:t xml:space="preserve">Actividad eléctrica del corazón, página </w:t>
      </w:r>
      <w:r>
        <w:t>nueva</w:t>
      </w:r>
      <w:bookmarkEnd w:id="2267"/>
      <w:ins w:id="2270" w:author="Ignacio Ribera Diaz" w:date="2018-09-14T05:02:00Z">
        <w:r w:rsidR="003C614C">
          <w:t>. Fuente: propia</w:t>
        </w:r>
      </w:ins>
    </w:p>
    <w:p w14:paraId="53495161" w14:textId="77777777" w:rsidR="004843CE" w:rsidRPr="004843CE" w:rsidRDefault="004843CE" w:rsidP="004843CE"/>
    <w:p w14:paraId="02AB82C7" w14:textId="0C8EFD2F" w:rsidR="00AB3A9F" w:rsidRDefault="00AB3A9F">
      <w:pPr>
        <w:spacing w:line="259" w:lineRule="auto"/>
        <w:pPrChange w:id="2271" w:author="Ignacio Ribera Diaz" w:date="2018-09-12T03:44:00Z">
          <w:pPr>
            <w:spacing w:line="259" w:lineRule="auto"/>
            <w:jc w:val="left"/>
          </w:pPr>
        </w:pPrChange>
      </w:pPr>
      <w:r>
        <w:t xml:space="preserve">Por último, </w:t>
      </w:r>
      <w:del w:id="2272" w:author="Ignacio Ribera Diaz" w:date="2018-09-13T04:11:00Z">
        <w:r w:rsidDel="00F9482B">
          <w:delText>destacar</w:delText>
        </w:r>
      </w:del>
      <w:ins w:id="2273" w:author="Ignacio Ribera Diaz" w:date="2018-09-13T04:11:00Z">
        <w:r w:rsidR="00F9482B">
          <w:t>hay que destacar</w:t>
        </w:r>
      </w:ins>
      <w:r w:rsidR="004843CE">
        <w:t xml:space="preserve"> las </w:t>
      </w:r>
      <w:ins w:id="2274" w:author="Ignacio Ribera Diaz" w:date="2018-09-13T04:11:00Z">
        <w:r w:rsidR="00F9482B">
          <w:t>dos</w:t>
        </w:r>
      </w:ins>
      <w:r w:rsidR="004843CE" w:rsidRPr="00F9482B">
        <w:rPr>
          <w:strike/>
          <w:highlight w:val="yellow"/>
          <w:rPrChange w:id="2275" w:author="Ignacio Ribera Diaz" w:date="2018-09-13T04:11:00Z">
            <w:rPr>
              <w:highlight w:val="yellow"/>
            </w:rPr>
          </w:rPrChange>
        </w:rPr>
        <w:t>2</w:t>
      </w:r>
      <w:r w:rsidR="004843CE">
        <w:t xml:space="preserve"> últimas modificaciones: </w:t>
      </w:r>
      <w:r>
        <w:t xml:space="preserve">la eliminación del menú de sistemas biológicos al final de las páginas, sustituido por </w:t>
      </w:r>
      <w:ins w:id="2276" w:author="Ignacio Ribera Diaz" w:date="2018-09-13T04:15:00Z">
        <w:r w:rsidR="00F9482B">
          <w:t>el</w:t>
        </w:r>
      </w:ins>
      <w:del w:id="2277" w:author="Ignacio Ribera Diaz" w:date="2018-09-13T04:15:00Z">
        <w:r w:rsidDel="00F9482B">
          <w:delText>un</w:delText>
        </w:r>
      </w:del>
      <w:r>
        <w:t xml:space="preserve"> menú que</w:t>
      </w:r>
      <w:ins w:id="2278" w:author="Ignacio Ribera Diaz" w:date="2018-09-13T04:15:00Z">
        <w:r w:rsidR="00F9482B">
          <w:t xml:space="preserve"> se encuentra en la parte superior de la web, que se queda fijo arriba mientras bajamos por la página.</w:t>
        </w:r>
      </w:ins>
      <w:r>
        <w:t xml:space="preserve"> </w:t>
      </w:r>
      <w:r w:rsidRPr="00F9482B">
        <w:rPr>
          <w:strike/>
          <w:rPrChange w:id="2279" w:author="Ignacio Ribera Diaz" w:date="2018-09-13T04:14:00Z">
            <w:rPr/>
          </w:rPrChange>
        </w:rPr>
        <w:t xml:space="preserve">se desplaza junto a la web mientras se hace </w:t>
      </w:r>
      <w:proofErr w:type="spellStart"/>
      <w:r w:rsidRPr="00F9482B">
        <w:rPr>
          <w:strike/>
          <w:rPrChange w:id="2280" w:author="Ignacio Ribera Diaz" w:date="2018-09-13T04:14:00Z">
            <w:rPr/>
          </w:rPrChange>
        </w:rPr>
        <w:t>scroll</w:t>
      </w:r>
      <w:proofErr w:type="spellEnd"/>
      <w:r w:rsidRPr="00F9482B">
        <w:rPr>
          <w:strike/>
          <w:rPrChange w:id="2281" w:author="Ignacio Ribera Diaz" w:date="2018-09-13T04:14:00Z">
            <w:rPr/>
          </w:rPrChange>
        </w:rPr>
        <w:t xml:space="preserve"> hacia </w:t>
      </w:r>
      <w:r w:rsidR="004843CE" w:rsidRPr="00F9482B">
        <w:rPr>
          <w:strike/>
          <w:rPrChange w:id="2282" w:author="Ignacio Ribera Diaz" w:date="2018-09-13T04:14:00Z">
            <w:rPr/>
          </w:rPrChange>
        </w:rPr>
        <w:t>abajo</w:t>
      </w:r>
      <w:ins w:id="2283" w:author="Ignacio Ribera Diaz" w:date="2018-09-13T04:16:00Z">
        <w:r w:rsidR="00976198">
          <w:rPr>
            <w:strike/>
          </w:rPr>
          <w:t>.</w:t>
        </w:r>
        <w:r w:rsidR="00976198" w:rsidRPr="00976198">
          <w:rPr>
            <w:rPrChange w:id="2284" w:author="Ignacio Ribera Diaz" w:date="2018-09-13T04:16:00Z">
              <w:rPr>
                <w:strike/>
              </w:rPr>
            </w:rPrChange>
          </w:rPr>
          <w:t xml:space="preserve"> </w:t>
        </w:r>
      </w:ins>
      <w:del w:id="2285" w:author="Ignacio Ribera Diaz" w:date="2018-09-13T04:16:00Z">
        <w:r w:rsidR="004843CE" w:rsidDel="00976198">
          <w:delText>, y</w:delText>
        </w:r>
      </w:del>
      <w:ins w:id="2286" w:author="Ignacio Ribera Diaz" w:date="2018-09-13T04:16:00Z">
        <w:r w:rsidR="00976198">
          <w:t>También se ha añadido</w:t>
        </w:r>
      </w:ins>
      <w:r w:rsidR="004843CE">
        <w:t xml:space="preserve"> </w:t>
      </w:r>
      <w:del w:id="2287" w:author="Ignacio Ribera Diaz" w:date="2018-09-13T04:16:00Z">
        <w:r w:rsidR="004843CE" w:rsidDel="00976198">
          <w:delText>el</w:delText>
        </w:r>
      </w:del>
      <w:ins w:id="2288" w:author="Ignacio Ribera Diaz" w:date="2018-09-13T04:16:00Z">
        <w:r w:rsidR="00976198">
          <w:t>un</w:t>
        </w:r>
      </w:ins>
      <w:r w:rsidR="004843CE">
        <w:t xml:space="preserve"> botón abajo a la derecha, que permite </w:t>
      </w:r>
      <w:del w:id="2289" w:author="Ignacio Ribera Diaz" w:date="2018-09-13T04:14:00Z">
        <w:r w:rsidR="004843CE" w:rsidDel="00F9482B">
          <w:delText xml:space="preserve">subir </w:delText>
        </w:r>
      </w:del>
      <w:ins w:id="2290" w:author="Ignacio Ribera Diaz" w:date="2018-09-13T04:14:00Z">
        <w:r w:rsidR="00F9482B">
          <w:t xml:space="preserve">retornar </w:t>
        </w:r>
      </w:ins>
      <w:r w:rsidR="004843CE">
        <w:t xml:space="preserve">a la parte superior de la </w:t>
      </w:r>
      <w:del w:id="2291" w:author="Ignacio Ribera Diaz" w:date="2018-09-13T04:14:00Z">
        <w:r w:rsidR="004843CE" w:rsidDel="00F9482B">
          <w:delText>web</w:delText>
        </w:r>
      </w:del>
      <w:ins w:id="2292" w:author="Ignacio Ribera Diaz" w:date="2018-09-13T04:14:00Z">
        <w:r w:rsidR="00F9482B">
          <w:t xml:space="preserve">página </w:t>
        </w:r>
      </w:ins>
      <w:ins w:id="2293" w:author="Ignacio Ribera Diaz" w:date="2018-09-13T04:12:00Z">
        <w:r w:rsidR="00F9482B">
          <w:t xml:space="preserve">de manera directa, sin necesidad de utilizar el </w:t>
        </w:r>
        <w:proofErr w:type="spellStart"/>
        <w:r w:rsidR="00F9482B">
          <w:t>scroll</w:t>
        </w:r>
      </w:ins>
      <w:proofErr w:type="spellEnd"/>
      <w:r w:rsidR="004843CE">
        <w:t xml:space="preserve"> </w:t>
      </w:r>
      <w:commentRangeStart w:id="2294"/>
      <w:r w:rsidR="004843CE" w:rsidRPr="00F9482B">
        <w:rPr>
          <w:strike/>
          <w:rPrChange w:id="2295" w:author="Ignacio Ribera Diaz" w:date="2018-09-13T04:12:00Z">
            <w:rPr/>
          </w:rPrChange>
        </w:rPr>
        <w:t>directamente</w:t>
      </w:r>
      <w:commentRangeEnd w:id="2294"/>
      <w:r w:rsidR="00644460">
        <w:rPr>
          <w:rStyle w:val="Refdecomentario"/>
        </w:rPr>
        <w:commentReference w:id="2294"/>
      </w:r>
      <w:r w:rsidR="004843CE">
        <w:t>.</w:t>
      </w:r>
    </w:p>
    <w:p w14:paraId="789CF60F" w14:textId="77777777" w:rsidR="004843CE" w:rsidRDefault="004843CE">
      <w:pPr>
        <w:spacing w:line="259" w:lineRule="auto"/>
        <w:jc w:val="left"/>
      </w:pPr>
    </w:p>
    <w:p w14:paraId="4A63E4E9" w14:textId="77777777" w:rsidR="004843CE" w:rsidRDefault="004843CE" w:rsidP="004843CE">
      <w:pPr>
        <w:keepNext/>
        <w:spacing w:line="259" w:lineRule="auto"/>
        <w:jc w:val="left"/>
      </w:pPr>
      <w:r>
        <w:rPr>
          <w:noProof/>
          <w:lang w:eastAsia="es-ES"/>
        </w:rPr>
        <w:drawing>
          <wp:inline distT="0" distB="0" distL="0" distR="0" wp14:anchorId="7393E014" wp14:editId="01C6C60C">
            <wp:extent cx="5400040" cy="69786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697865"/>
                    </a:xfrm>
                    <a:prstGeom prst="rect">
                      <a:avLst/>
                    </a:prstGeom>
                  </pic:spPr>
                </pic:pic>
              </a:graphicData>
            </a:graphic>
          </wp:inline>
        </w:drawing>
      </w:r>
    </w:p>
    <w:p w14:paraId="73B031C1" w14:textId="6717EA9B" w:rsidR="004843CE" w:rsidRDefault="004843CE" w:rsidP="004843CE">
      <w:pPr>
        <w:pStyle w:val="Descripcin"/>
        <w:jc w:val="left"/>
      </w:pPr>
      <w:bookmarkStart w:id="2296" w:name="_Toc524565897"/>
      <w:r>
        <w:t xml:space="preserve">Figura </w:t>
      </w:r>
      <w:r w:rsidR="00CE6A20">
        <w:rPr>
          <w:noProof/>
        </w:rPr>
        <w:fldChar w:fldCharType="begin"/>
      </w:r>
      <w:r w:rsidR="00CE6A20">
        <w:rPr>
          <w:noProof/>
        </w:rPr>
        <w:instrText xml:space="preserve"> SEQ Figura \* ARABIC </w:instrText>
      </w:r>
      <w:r w:rsidR="00CE6A20">
        <w:rPr>
          <w:noProof/>
        </w:rPr>
        <w:fldChar w:fldCharType="separate"/>
      </w:r>
      <w:ins w:id="2297" w:author="Ignacio Ribera Diaz" w:date="2018-09-16T02:57:00Z">
        <w:r w:rsidR="000D71BC">
          <w:rPr>
            <w:noProof/>
          </w:rPr>
          <w:t>26</w:t>
        </w:r>
      </w:ins>
      <w:del w:id="2298" w:author="Ignacio Ribera Diaz" w:date="2018-09-14T06:22:00Z">
        <w:r w:rsidR="00A85997" w:rsidDel="0035607C">
          <w:rPr>
            <w:noProof/>
          </w:rPr>
          <w:delText>24</w:delText>
        </w:r>
      </w:del>
      <w:r w:rsidR="00CE6A20">
        <w:rPr>
          <w:noProof/>
        </w:rPr>
        <w:fldChar w:fldCharType="end"/>
      </w:r>
      <w:r>
        <w:t xml:space="preserve"> Menú inferior, página antigua</w:t>
      </w:r>
      <w:bookmarkEnd w:id="2296"/>
      <w:ins w:id="2299" w:author="Ignacio Ribera Diaz" w:date="2018-09-14T05:02:00Z">
        <w:r w:rsidR="003C614C">
          <w:t xml:space="preserve">. Fuente: </w:t>
        </w:r>
        <w:r w:rsidR="003C614C" w:rsidRPr="00700EC5">
          <w:t>https://fisionlineuah.wixsite.com/fisionline</w:t>
        </w:r>
      </w:ins>
    </w:p>
    <w:p w14:paraId="144A08A0" w14:textId="77777777" w:rsidR="004843CE" w:rsidRPr="004843CE" w:rsidRDefault="004843CE" w:rsidP="004843CE"/>
    <w:p w14:paraId="7D17CC60" w14:textId="77777777" w:rsidR="004843CE" w:rsidRDefault="004843CE" w:rsidP="004843CE">
      <w:pPr>
        <w:keepNext/>
        <w:spacing w:line="259" w:lineRule="auto"/>
        <w:jc w:val="left"/>
      </w:pPr>
    </w:p>
    <w:p w14:paraId="72A49040" w14:textId="25EFD6FF" w:rsidR="004843CE" w:rsidRDefault="004843CE" w:rsidP="004843CE">
      <w:pPr>
        <w:keepNext/>
        <w:spacing w:line="259" w:lineRule="auto"/>
        <w:jc w:val="left"/>
      </w:pPr>
      <w:r>
        <w:rPr>
          <w:noProof/>
          <w:lang w:eastAsia="es-ES"/>
        </w:rPr>
        <w:drawing>
          <wp:inline distT="0" distB="0" distL="0" distR="0" wp14:anchorId="0570C0C1" wp14:editId="5172C3B0">
            <wp:extent cx="5400040" cy="474345"/>
            <wp:effectExtent l="19050" t="19050" r="10160" b="209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74345"/>
                    </a:xfrm>
                    <a:prstGeom prst="rect">
                      <a:avLst/>
                    </a:prstGeom>
                    <a:ln>
                      <a:solidFill>
                        <a:schemeClr val="accent1"/>
                      </a:solidFill>
                    </a:ln>
                    <a:effectLst>
                      <a:softEdge rad="12700"/>
                    </a:effectLst>
                  </pic:spPr>
                </pic:pic>
              </a:graphicData>
            </a:graphic>
          </wp:inline>
        </w:drawing>
      </w:r>
    </w:p>
    <w:p w14:paraId="28805F25" w14:textId="05C2BAC6" w:rsidR="004843CE" w:rsidRDefault="004843CE" w:rsidP="004843CE">
      <w:pPr>
        <w:pStyle w:val="Descripcin"/>
        <w:jc w:val="left"/>
      </w:pPr>
      <w:bookmarkStart w:id="2300" w:name="_Toc524565898"/>
      <w:r>
        <w:t xml:space="preserve">Figura </w:t>
      </w:r>
      <w:r w:rsidR="00CE6A20">
        <w:rPr>
          <w:noProof/>
        </w:rPr>
        <w:fldChar w:fldCharType="begin"/>
      </w:r>
      <w:r w:rsidR="00CE6A20">
        <w:rPr>
          <w:noProof/>
        </w:rPr>
        <w:instrText xml:space="preserve"> SEQ Figura \* ARABIC </w:instrText>
      </w:r>
      <w:r w:rsidR="00CE6A20">
        <w:rPr>
          <w:noProof/>
        </w:rPr>
        <w:fldChar w:fldCharType="separate"/>
      </w:r>
      <w:ins w:id="2301" w:author="Ignacio Ribera Diaz" w:date="2018-09-16T02:57:00Z">
        <w:r w:rsidR="000D71BC">
          <w:rPr>
            <w:noProof/>
          </w:rPr>
          <w:t>27</w:t>
        </w:r>
      </w:ins>
      <w:del w:id="2302" w:author="Ignacio Ribera Diaz" w:date="2018-09-14T06:22:00Z">
        <w:r w:rsidR="00A85997" w:rsidDel="0035607C">
          <w:rPr>
            <w:noProof/>
          </w:rPr>
          <w:delText>25</w:delText>
        </w:r>
      </w:del>
      <w:r w:rsidR="00CE6A20">
        <w:rPr>
          <w:noProof/>
        </w:rPr>
        <w:fldChar w:fldCharType="end"/>
      </w:r>
      <w:r>
        <w:t xml:space="preserve"> Menú superior reducido, página nueva</w:t>
      </w:r>
      <w:bookmarkEnd w:id="2300"/>
    </w:p>
    <w:p w14:paraId="7573CE24" w14:textId="76B84132" w:rsidR="004843CE" w:rsidRDefault="004843CE" w:rsidP="004843CE"/>
    <w:p w14:paraId="34A0F95B" w14:textId="77777777" w:rsidR="004843CE" w:rsidRDefault="004843CE" w:rsidP="004843CE">
      <w:pPr>
        <w:keepNext/>
      </w:pPr>
      <w:r>
        <w:rPr>
          <w:noProof/>
          <w:lang w:eastAsia="es-ES"/>
        </w:rPr>
        <w:drawing>
          <wp:inline distT="0" distB="0" distL="0" distR="0" wp14:anchorId="1225E99B" wp14:editId="211952F3">
            <wp:extent cx="5400040" cy="5988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598805"/>
                    </a:xfrm>
                    <a:prstGeom prst="rect">
                      <a:avLst/>
                    </a:prstGeom>
                  </pic:spPr>
                </pic:pic>
              </a:graphicData>
            </a:graphic>
          </wp:inline>
        </w:drawing>
      </w:r>
    </w:p>
    <w:p w14:paraId="15AA20C4" w14:textId="08DD0690" w:rsidR="004843CE" w:rsidRDefault="004843CE" w:rsidP="004843CE">
      <w:pPr>
        <w:pStyle w:val="Descripcin"/>
      </w:pPr>
      <w:bookmarkStart w:id="2303" w:name="_Toc524565899"/>
      <w:r>
        <w:t xml:space="preserve">Figura </w:t>
      </w:r>
      <w:r w:rsidR="00CE6A20">
        <w:rPr>
          <w:noProof/>
        </w:rPr>
        <w:fldChar w:fldCharType="begin"/>
      </w:r>
      <w:r w:rsidR="00CE6A20">
        <w:rPr>
          <w:noProof/>
        </w:rPr>
        <w:instrText xml:space="preserve"> SEQ Figura \* ARABIC </w:instrText>
      </w:r>
      <w:r w:rsidR="00CE6A20">
        <w:rPr>
          <w:noProof/>
        </w:rPr>
        <w:fldChar w:fldCharType="separate"/>
      </w:r>
      <w:ins w:id="2304" w:author="Ignacio Ribera Diaz" w:date="2018-09-16T02:57:00Z">
        <w:r w:rsidR="000D71BC">
          <w:rPr>
            <w:noProof/>
          </w:rPr>
          <w:t>28</w:t>
        </w:r>
      </w:ins>
      <w:del w:id="2305" w:author="Ignacio Ribera Diaz" w:date="2018-09-14T06:22:00Z">
        <w:r w:rsidR="00A85997" w:rsidDel="0035607C">
          <w:rPr>
            <w:noProof/>
          </w:rPr>
          <w:delText>26</w:delText>
        </w:r>
      </w:del>
      <w:r w:rsidR="00CE6A20">
        <w:rPr>
          <w:noProof/>
        </w:rPr>
        <w:fldChar w:fldCharType="end"/>
      </w:r>
      <w:r>
        <w:t xml:space="preserve"> Botón para subir hasta arriba (paste inferior derecha</w:t>
      </w:r>
      <w:ins w:id="2306" w:author="Ignacio Ribera Diaz" w:date="2018-09-14T05:02:00Z">
        <w:r w:rsidR="003C614C">
          <w:t>). Fuente: propia.</w:t>
        </w:r>
      </w:ins>
      <w:del w:id="2307" w:author="Ignacio Ribera Diaz" w:date="2018-09-14T05:02:00Z">
        <w:r w:rsidDel="003C614C">
          <w:delText>)</w:delText>
        </w:r>
      </w:del>
      <w:bookmarkEnd w:id="2303"/>
    </w:p>
    <w:p w14:paraId="4F236FB8" w14:textId="2D9ECE5E" w:rsidR="00303B2C" w:rsidRDefault="00303B2C" w:rsidP="00303B2C"/>
    <w:p w14:paraId="405FAE76" w14:textId="406E1285" w:rsidR="00EF4CD8" w:rsidRDefault="00EF4CD8" w:rsidP="00303B2C">
      <w:r>
        <w:t xml:space="preserve">Para implementar que el menú de navegación se quede </w:t>
      </w:r>
      <w:r w:rsidR="00D4507A">
        <w:t>siempre en la parte superior de la página web, se debe añadir la clase “</w:t>
      </w:r>
      <w:proofErr w:type="spellStart"/>
      <w:r w:rsidR="00D4507A">
        <w:t>fixed</w:t>
      </w:r>
      <w:proofErr w:type="spellEnd"/>
      <w:r w:rsidR="00D4507A">
        <w:t>” a la cabecera.</w:t>
      </w:r>
    </w:p>
    <w:p w14:paraId="59D08F3D" w14:textId="77777777" w:rsidR="00A85997" w:rsidRDefault="00D4507A" w:rsidP="00A85997">
      <w:pPr>
        <w:keepNext/>
      </w:pPr>
      <w:r>
        <w:rPr>
          <w:noProof/>
          <w:lang w:eastAsia="es-ES"/>
        </w:rPr>
        <w:drawing>
          <wp:inline distT="0" distB="0" distL="0" distR="0" wp14:anchorId="51121020" wp14:editId="3D0176E3">
            <wp:extent cx="5019675" cy="2476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9675" cy="247650"/>
                    </a:xfrm>
                    <a:prstGeom prst="rect">
                      <a:avLst/>
                    </a:prstGeom>
                  </pic:spPr>
                </pic:pic>
              </a:graphicData>
            </a:graphic>
          </wp:inline>
        </w:drawing>
      </w:r>
    </w:p>
    <w:p w14:paraId="59C95A06" w14:textId="3709A7FE" w:rsidR="00D4507A" w:rsidRDefault="00A85997" w:rsidP="00A85997">
      <w:pPr>
        <w:pStyle w:val="Descripcin"/>
      </w:pPr>
      <w:bookmarkStart w:id="2308" w:name="_Toc524565900"/>
      <w:r>
        <w:t xml:space="preserve">Figura </w:t>
      </w:r>
      <w:r w:rsidR="00CE6A20">
        <w:rPr>
          <w:noProof/>
        </w:rPr>
        <w:fldChar w:fldCharType="begin"/>
      </w:r>
      <w:r w:rsidR="00CE6A20">
        <w:rPr>
          <w:noProof/>
        </w:rPr>
        <w:instrText xml:space="preserve"> SEQ Figura \* ARABIC </w:instrText>
      </w:r>
      <w:r w:rsidR="00CE6A20">
        <w:rPr>
          <w:noProof/>
        </w:rPr>
        <w:fldChar w:fldCharType="separate"/>
      </w:r>
      <w:ins w:id="2309" w:author="Ignacio Ribera Diaz" w:date="2018-09-16T02:57:00Z">
        <w:r w:rsidR="000D71BC">
          <w:rPr>
            <w:noProof/>
          </w:rPr>
          <w:t>29</w:t>
        </w:r>
      </w:ins>
      <w:del w:id="2310" w:author="Ignacio Ribera Diaz" w:date="2018-09-14T06:22:00Z">
        <w:r w:rsidDel="0035607C">
          <w:rPr>
            <w:noProof/>
          </w:rPr>
          <w:delText>27</w:delText>
        </w:r>
      </w:del>
      <w:r w:rsidR="00CE6A20">
        <w:rPr>
          <w:noProof/>
        </w:rPr>
        <w:fldChar w:fldCharType="end"/>
      </w:r>
      <w:r>
        <w:t xml:space="preserve"> Clase "</w:t>
      </w:r>
      <w:proofErr w:type="spellStart"/>
      <w:r>
        <w:t>fixed</w:t>
      </w:r>
      <w:proofErr w:type="spellEnd"/>
      <w:r>
        <w:t>" para cabecera</w:t>
      </w:r>
      <w:bookmarkEnd w:id="2308"/>
      <w:ins w:id="2311" w:author="Ignacio Ribera Diaz" w:date="2018-09-14T05:03:00Z">
        <w:r w:rsidR="003C614C">
          <w:t xml:space="preserve">. Fuente: plantilla </w:t>
        </w:r>
        <w:proofErr w:type="spellStart"/>
        <w:r w:rsidR="003C614C">
          <w:t>WrapBootstrap</w:t>
        </w:r>
      </w:ins>
      <w:proofErr w:type="spellEnd"/>
    </w:p>
    <w:p w14:paraId="75B57E3A" w14:textId="27971F42" w:rsidR="00D4507A" w:rsidRDefault="00D4507A" w:rsidP="00303B2C">
      <w:r>
        <w:t>Y para el botón, usaremos la clase suministrada por Bootstrap llamada: “</w:t>
      </w:r>
      <w:proofErr w:type="spellStart"/>
      <w:r>
        <w:t>scrollToTop</w:t>
      </w:r>
      <w:proofErr w:type="spellEnd"/>
      <w:r>
        <w:t xml:space="preserve">”.  Deberá declararse </w:t>
      </w:r>
      <w:r w:rsidR="00A85997">
        <w:t>justo después del inicio de la etiqueta &lt;</w:t>
      </w:r>
      <w:proofErr w:type="spellStart"/>
      <w:r w:rsidR="00A85997">
        <w:t>Body</w:t>
      </w:r>
      <w:proofErr w:type="spellEnd"/>
      <w:r w:rsidR="00A85997">
        <w:t>&gt;.</w:t>
      </w:r>
    </w:p>
    <w:p w14:paraId="26424F2E" w14:textId="77777777" w:rsidR="00A85997" w:rsidRDefault="00D4507A" w:rsidP="00A85997">
      <w:pPr>
        <w:keepNext/>
      </w:pPr>
      <w:r>
        <w:rPr>
          <w:noProof/>
          <w:lang w:eastAsia="es-ES"/>
        </w:rPr>
        <w:drawing>
          <wp:inline distT="0" distB="0" distL="0" distR="0" wp14:anchorId="79064BCA" wp14:editId="01967408">
            <wp:extent cx="4810125" cy="2571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0125" cy="257175"/>
                    </a:xfrm>
                    <a:prstGeom prst="rect">
                      <a:avLst/>
                    </a:prstGeom>
                  </pic:spPr>
                </pic:pic>
              </a:graphicData>
            </a:graphic>
          </wp:inline>
        </w:drawing>
      </w:r>
    </w:p>
    <w:p w14:paraId="61E68DDD" w14:textId="294C3D0F" w:rsidR="00D4507A" w:rsidRDefault="00A85997" w:rsidP="00A85997">
      <w:pPr>
        <w:pStyle w:val="Descripcin"/>
      </w:pPr>
      <w:bookmarkStart w:id="2312" w:name="_Toc524565901"/>
      <w:r>
        <w:t xml:space="preserve">Figura </w:t>
      </w:r>
      <w:r w:rsidR="00CE6A20">
        <w:rPr>
          <w:noProof/>
        </w:rPr>
        <w:fldChar w:fldCharType="begin"/>
      </w:r>
      <w:r w:rsidR="00CE6A20">
        <w:rPr>
          <w:noProof/>
        </w:rPr>
        <w:instrText xml:space="preserve"> SEQ Figura \* ARABIC </w:instrText>
      </w:r>
      <w:r w:rsidR="00CE6A20">
        <w:rPr>
          <w:noProof/>
        </w:rPr>
        <w:fldChar w:fldCharType="separate"/>
      </w:r>
      <w:ins w:id="2313" w:author="Ignacio Ribera Diaz" w:date="2018-09-16T02:57:00Z">
        <w:r w:rsidR="000D71BC">
          <w:rPr>
            <w:noProof/>
          </w:rPr>
          <w:t>30</w:t>
        </w:r>
      </w:ins>
      <w:del w:id="2314" w:author="Ignacio Ribera Diaz" w:date="2018-09-14T06:22:00Z">
        <w:r w:rsidDel="0035607C">
          <w:rPr>
            <w:noProof/>
          </w:rPr>
          <w:delText>28</w:delText>
        </w:r>
      </w:del>
      <w:r w:rsidR="00CE6A20">
        <w:rPr>
          <w:noProof/>
        </w:rPr>
        <w:fldChar w:fldCharType="end"/>
      </w:r>
      <w:r>
        <w:t xml:space="preserve"> Botón para subir a la parte superior</w:t>
      </w:r>
      <w:bookmarkEnd w:id="2312"/>
      <w:ins w:id="2315" w:author="Ignacio Ribera Diaz" w:date="2018-09-14T05:03:00Z">
        <w:r w:rsidR="003C614C">
          <w:t xml:space="preserve">. Fuente: plantilla </w:t>
        </w:r>
        <w:proofErr w:type="spellStart"/>
        <w:r w:rsidR="003C614C">
          <w:t>WrapBootstrap</w:t>
        </w:r>
      </w:ins>
      <w:proofErr w:type="spellEnd"/>
    </w:p>
    <w:p w14:paraId="181BD1CC" w14:textId="77777777" w:rsidR="00303B2C" w:rsidRPr="00303B2C" w:rsidRDefault="00303B2C" w:rsidP="00303B2C"/>
    <w:p w14:paraId="27EC1432" w14:textId="147A7173" w:rsidR="00BA6E92" w:rsidRPr="000409B9" w:rsidRDefault="00BA6E92">
      <w:pPr>
        <w:spacing w:line="259" w:lineRule="auto"/>
        <w:jc w:val="left"/>
      </w:pPr>
      <w:r w:rsidRPr="000409B9">
        <w:br w:type="page"/>
      </w:r>
    </w:p>
    <w:p w14:paraId="7F282DA5" w14:textId="3939CE3A" w:rsidR="00BA69C3" w:rsidRDefault="00BA69C3" w:rsidP="00BA69C3">
      <w:pPr>
        <w:pStyle w:val="Ttulo1"/>
      </w:pPr>
      <w:bookmarkStart w:id="2316" w:name="_Toc524664810"/>
      <w:r>
        <w:lastRenderedPageBreak/>
        <w:t xml:space="preserve">6 </w:t>
      </w:r>
      <w:proofErr w:type="gramStart"/>
      <w:r>
        <w:t>Presupuesto</w:t>
      </w:r>
      <w:bookmarkEnd w:id="2316"/>
      <w:proofErr w:type="gramEnd"/>
    </w:p>
    <w:p w14:paraId="79A956CB" w14:textId="7073A4C7" w:rsidR="000501BF" w:rsidRDefault="000501BF" w:rsidP="000501BF"/>
    <w:p w14:paraId="1F854A06" w14:textId="00F2A579" w:rsidR="000501BF" w:rsidRDefault="000501BF" w:rsidP="000501BF">
      <w:r>
        <w:t>Para contabilizar los gastos tenemos que tener en cuenta varias cosas: el material utilizado para la realización del proyecto y el tiempo dedicado para realizar el trabajo.</w:t>
      </w:r>
    </w:p>
    <w:p w14:paraId="77C2B366" w14:textId="4799A308" w:rsidR="000501BF" w:rsidRDefault="000501BF" w:rsidP="000501BF">
      <w:r>
        <w:t>En cuanto a gastos en material para la realización del proyecto serían:</w:t>
      </w:r>
    </w:p>
    <w:p w14:paraId="6C105580" w14:textId="731C34FD" w:rsidR="000501BF" w:rsidRDefault="000501BF" w:rsidP="000501BF">
      <w:pPr>
        <w:pStyle w:val="Prrafodelista"/>
        <w:numPr>
          <w:ilvl w:val="0"/>
          <w:numId w:val="1"/>
        </w:numPr>
      </w:pPr>
      <w:r>
        <w:t xml:space="preserve">Plantilla </w:t>
      </w:r>
      <w:proofErr w:type="spellStart"/>
      <w:r>
        <w:t>WrapBootsrap</w:t>
      </w:r>
      <w:proofErr w:type="spellEnd"/>
      <w:r>
        <w:t xml:space="preserve"> </w:t>
      </w:r>
      <w:r>
        <w:sym w:font="Wingdings" w:char="F0E0"/>
      </w:r>
      <w:r>
        <w:t xml:space="preserve"> 20€</w:t>
      </w:r>
    </w:p>
    <w:p w14:paraId="1C29BEC1" w14:textId="526930DD" w:rsidR="000501BF" w:rsidRDefault="000501BF" w:rsidP="000501BF">
      <w:pPr>
        <w:pStyle w:val="Prrafodelista"/>
        <w:numPr>
          <w:ilvl w:val="0"/>
          <w:numId w:val="1"/>
        </w:numPr>
      </w:pPr>
      <w:r>
        <w:t xml:space="preserve">Libros HTML/CSS/JavaScript </w:t>
      </w:r>
      <w:r>
        <w:sym w:font="Wingdings" w:char="F0E0"/>
      </w:r>
      <w:r>
        <w:t xml:space="preserve"> 70€</w:t>
      </w:r>
    </w:p>
    <w:p w14:paraId="678D4C6F" w14:textId="32BA34F0" w:rsidR="0050021E" w:rsidRDefault="000501BF" w:rsidP="000501BF">
      <w:r>
        <w:t>Luego tendríamos las horas invertidas en el proyecto, que se pueden dividir en los siguiente:</w:t>
      </w:r>
    </w:p>
    <w:p w14:paraId="50BD5DDD" w14:textId="65524FCB" w:rsidR="0050021E" w:rsidRDefault="0050021E" w:rsidP="000501BF">
      <w:pPr>
        <w:pStyle w:val="Prrafodelista"/>
        <w:numPr>
          <w:ilvl w:val="0"/>
          <w:numId w:val="2"/>
        </w:numPr>
      </w:pPr>
      <w:r>
        <w:t xml:space="preserve">Hacer bocetos y diseñar como hacer las páginas </w:t>
      </w:r>
      <w:r>
        <w:sym w:font="Wingdings" w:char="F0E0"/>
      </w:r>
      <w:r>
        <w:t xml:space="preserve"> 30 horas.</w:t>
      </w:r>
    </w:p>
    <w:p w14:paraId="3456E18C" w14:textId="2C8DA345" w:rsidR="000501BF" w:rsidRDefault="0050021E" w:rsidP="000501BF">
      <w:pPr>
        <w:pStyle w:val="Prrafodelista"/>
        <w:numPr>
          <w:ilvl w:val="0"/>
          <w:numId w:val="2"/>
        </w:numPr>
      </w:pPr>
      <w:r>
        <w:t xml:space="preserve">Leyendo documentación sobre HTML, CSS y JavaScript </w:t>
      </w:r>
      <w:r>
        <w:sym w:font="Wingdings" w:char="F0E0"/>
      </w:r>
      <w:r>
        <w:t xml:space="preserve"> 150 horas.</w:t>
      </w:r>
    </w:p>
    <w:p w14:paraId="05F227C3" w14:textId="17FAFF01" w:rsidR="0050021E" w:rsidRDefault="0050021E" w:rsidP="000501BF">
      <w:pPr>
        <w:pStyle w:val="Prrafodelista"/>
        <w:numPr>
          <w:ilvl w:val="0"/>
          <w:numId w:val="2"/>
        </w:numPr>
      </w:pPr>
      <w:r>
        <w:t xml:space="preserve">Creando los archivos HTML para la página </w:t>
      </w:r>
      <w:r>
        <w:sym w:font="Wingdings" w:char="F0E0"/>
      </w:r>
      <w:r>
        <w:t xml:space="preserve"> 230 horas.</w:t>
      </w:r>
    </w:p>
    <w:p w14:paraId="1077FA1D" w14:textId="69D7D45E" w:rsidR="0050021E" w:rsidRDefault="0050021E" w:rsidP="000501BF">
      <w:pPr>
        <w:pStyle w:val="Prrafodelista"/>
        <w:numPr>
          <w:ilvl w:val="0"/>
          <w:numId w:val="2"/>
        </w:numPr>
      </w:pPr>
      <w:r>
        <w:t xml:space="preserve">Memoria proyecto </w:t>
      </w:r>
      <w:r>
        <w:sym w:font="Wingdings" w:char="F0E0"/>
      </w:r>
      <w:r>
        <w:t xml:space="preserve"> 20 horas.</w:t>
      </w:r>
    </w:p>
    <w:p w14:paraId="2D733178" w14:textId="491D3B95" w:rsidR="0050021E" w:rsidRDefault="0050021E" w:rsidP="0050021E">
      <w:r>
        <w:t>Sumando todo, el coste del proyecto ha sido</w:t>
      </w:r>
      <w:r w:rsidR="003C6D44">
        <w:t xml:space="preserve"> de 430 horas y 90 euros.</w:t>
      </w:r>
    </w:p>
    <w:p w14:paraId="0183AA02" w14:textId="102D8A31" w:rsidR="003C6D44" w:rsidRPr="000501BF" w:rsidRDefault="003C6D44" w:rsidP="0050021E">
      <w:r>
        <w:t>Si el coste del trabajo fuera de 10€ la hora, el coste total del proyecto sería de 4390€.</w:t>
      </w:r>
    </w:p>
    <w:p w14:paraId="1AD078CC" w14:textId="4AB6ED3F" w:rsidR="00BA69C3" w:rsidRDefault="00BA69C3">
      <w:pPr>
        <w:spacing w:line="259" w:lineRule="auto"/>
        <w:jc w:val="left"/>
      </w:pPr>
      <w:r>
        <w:br w:type="page"/>
      </w:r>
    </w:p>
    <w:p w14:paraId="4A12D71D" w14:textId="5D4F9F86" w:rsidR="006801C3" w:rsidRDefault="00BA6E92" w:rsidP="007D13FE">
      <w:pPr>
        <w:pStyle w:val="Ttulo1"/>
        <w:spacing w:line="276" w:lineRule="auto"/>
      </w:pPr>
      <w:bookmarkStart w:id="2317" w:name="_Toc524664811"/>
      <w:r>
        <w:lastRenderedPageBreak/>
        <w:t>7</w:t>
      </w:r>
      <w:r w:rsidR="0002076E">
        <w:t xml:space="preserve"> </w:t>
      </w:r>
      <w:commentRangeStart w:id="2318"/>
      <w:proofErr w:type="gramStart"/>
      <w:r w:rsidR="0002076E">
        <w:t>Conclusiones</w:t>
      </w:r>
      <w:commentRangeEnd w:id="2318"/>
      <w:proofErr w:type="gramEnd"/>
      <w:r w:rsidR="00CD4079">
        <w:rPr>
          <w:rStyle w:val="Refdecomentario"/>
          <w:rFonts w:asciiTheme="minorHAnsi" w:eastAsiaTheme="minorHAnsi" w:hAnsiTheme="minorHAnsi" w:cstheme="minorBidi"/>
          <w:color w:val="auto"/>
        </w:rPr>
        <w:commentReference w:id="2318"/>
      </w:r>
      <w:bookmarkEnd w:id="2317"/>
    </w:p>
    <w:p w14:paraId="52A7B03E" w14:textId="06212F31" w:rsidR="00E22D70" w:rsidRDefault="00E22D70" w:rsidP="00E22D70"/>
    <w:p w14:paraId="421C1729" w14:textId="49B700E4" w:rsidR="00E22D70" w:rsidRDefault="00E22D70" w:rsidP="00E22D70">
      <w:r>
        <w:t>Ahora finalizaremos con unas conclusiones extraídas de la realización del proyecto.</w:t>
      </w:r>
    </w:p>
    <w:p w14:paraId="0CAA0DD0" w14:textId="21AB922F" w:rsidR="00E22D70" w:rsidRPr="00C23C0C" w:rsidRDefault="00E22D70" w:rsidP="00E22D70">
      <w:pPr>
        <w:rPr>
          <w:ins w:id="2319" w:author="Ignacio Ribera Diaz" w:date="2018-09-13T03:24:00Z"/>
          <w:strike/>
          <w:rPrChange w:id="2320" w:author="Ignacio Ribera Diaz" w:date="2018-09-13T03:42:00Z">
            <w:rPr>
              <w:ins w:id="2321" w:author="Ignacio Ribera Diaz" w:date="2018-09-13T03:24:00Z"/>
            </w:rPr>
          </w:rPrChange>
        </w:rPr>
      </w:pPr>
      <w:r w:rsidRPr="00C23C0C">
        <w:rPr>
          <w:strike/>
          <w:rPrChange w:id="2322" w:author="Ignacio Ribera Diaz" w:date="2018-09-13T03:42:00Z">
            <w:rPr/>
          </w:rPrChange>
        </w:rPr>
        <w:t>Una de las más importantes ha sido documentarse antes de ponerse a tocar el código, una vez que sabes del tema, la edición de un HTML es mucho más sencilla. También, antes de editar las webs, es muy recomendable hacer el diseño, si no, se perderá mucho más tiempo pensando qué hacer y cómo hacerlo.</w:t>
      </w:r>
    </w:p>
    <w:p w14:paraId="4E13E8FE" w14:textId="2279E192" w:rsidR="003045F6" w:rsidRDefault="003045F6" w:rsidP="00E22D70">
      <w:ins w:id="2323" w:author="Ignacio Ribera Diaz" w:date="2018-09-13T03:24:00Z">
        <w:r>
          <w:t>Una de las más importantes ha sido el estud</w:t>
        </w:r>
      </w:ins>
      <w:ins w:id="2324" w:author="Ignacio Ribera Diaz" w:date="2018-09-13T03:25:00Z">
        <w:r>
          <w:t xml:space="preserve">io previo de documentación relacionada </w:t>
        </w:r>
        <w:r w:rsidR="00CC3337">
          <w:t>tanto como con la web como con los lenguajes que se utilizarían</w:t>
        </w:r>
      </w:ins>
      <w:ins w:id="2325" w:author="Ignacio Ribera Diaz" w:date="2018-09-13T03:33:00Z">
        <w:r w:rsidR="00CC3337">
          <w:t>.</w:t>
        </w:r>
      </w:ins>
      <w:ins w:id="2326" w:author="Ignacio Ribera Diaz" w:date="2018-09-13T03:32:00Z">
        <w:r w:rsidR="00CC3337">
          <w:t xml:space="preserve"> </w:t>
        </w:r>
      </w:ins>
      <w:ins w:id="2327" w:author="Ignacio Ribera Diaz" w:date="2018-09-13T03:33:00Z">
        <w:r w:rsidR="00CC3337">
          <w:t>Documentándose previamente de manera correcta</w:t>
        </w:r>
      </w:ins>
      <w:ins w:id="2328" w:author="Ignacio Ribera Diaz" w:date="2018-09-13T03:26:00Z">
        <w:r w:rsidR="00CC3337">
          <w:t xml:space="preserve">, el trabajo </w:t>
        </w:r>
      </w:ins>
      <w:ins w:id="2329" w:author="Ignacio Ribera Diaz" w:date="2018-09-13T03:32:00Z">
        <w:r w:rsidR="00CC3337">
          <w:t>sobre la página se simplifica enormemente. P</w:t>
        </w:r>
      </w:ins>
      <w:ins w:id="2330" w:author="Ignacio Ribera Diaz" w:date="2018-09-13T03:33:00Z">
        <w:r w:rsidR="00CC3337">
          <w:t xml:space="preserve">ero no solo es importante </w:t>
        </w:r>
      </w:ins>
      <w:ins w:id="2331" w:author="Ignacio Ribera Diaz" w:date="2018-09-13T03:34:00Z">
        <w:r w:rsidR="00CC3337">
          <w:t xml:space="preserve">la documentación, también es </w:t>
        </w:r>
      </w:ins>
      <w:ins w:id="2332" w:author="Ignacio Ribera Diaz" w:date="2018-09-13T03:41:00Z">
        <w:r w:rsidR="00C23C0C">
          <w:t>relevante el</w:t>
        </w:r>
      </w:ins>
      <w:ins w:id="2333" w:author="Ignacio Ribera Diaz" w:date="2018-09-13T03:34:00Z">
        <w:r w:rsidR="00CC3337">
          <w:t xml:space="preserve"> </w:t>
        </w:r>
      </w:ins>
      <w:ins w:id="2334" w:author="Ignacio Ribera Diaz" w:date="2018-09-13T03:41:00Z">
        <w:r w:rsidR="00C23C0C">
          <w:t>diseño</w:t>
        </w:r>
      </w:ins>
      <w:ins w:id="2335" w:author="Ignacio Ribera Diaz" w:date="2018-09-13T03:34:00Z">
        <w:r w:rsidR="00CC3337">
          <w:t xml:space="preserve"> con antelación </w:t>
        </w:r>
      </w:ins>
      <w:ins w:id="2336" w:author="Ignacio Ribera Diaz" w:date="2018-09-13T03:42:00Z">
        <w:r w:rsidR="00C23C0C">
          <w:t>d</w:t>
        </w:r>
      </w:ins>
      <w:ins w:id="2337" w:author="Ignacio Ribera Diaz" w:date="2018-09-13T03:34:00Z">
        <w:r w:rsidR="00CC3337">
          <w:t>el aspecto de la web</w:t>
        </w:r>
      </w:ins>
      <w:ins w:id="2338" w:author="Ignacio Ribera Diaz" w:date="2018-09-13T03:42:00Z">
        <w:r w:rsidR="00C23C0C">
          <w:t>, evitando así verse forzado a improvisar y no mantener un estándar en la página.</w:t>
        </w:r>
      </w:ins>
    </w:p>
    <w:p w14:paraId="5A9EDB95" w14:textId="220947E8" w:rsidR="00E22D70" w:rsidRPr="00C23C0C" w:rsidRDefault="00E22D70" w:rsidP="00E22D70">
      <w:pPr>
        <w:rPr>
          <w:strike/>
          <w:rPrChange w:id="2339" w:author="Ignacio Ribera Diaz" w:date="2018-09-13T03:42:00Z">
            <w:rPr/>
          </w:rPrChange>
        </w:rPr>
      </w:pPr>
      <w:r w:rsidRPr="00C23C0C">
        <w:rPr>
          <w:strike/>
          <w:rPrChange w:id="2340" w:author="Ignacio Ribera Diaz" w:date="2018-09-13T03:42:00Z">
            <w:rPr/>
          </w:rPrChange>
        </w:rPr>
        <w:t xml:space="preserve">Otra cosa importante ha sido el uso del repositorio, es una manera muy sencilla de tener un control sobre todas las modificaciones que se han hecho en el código. Junto a esto, llevar un USB con una copiar del proyecto es también muy útil. Si estás fuera de tu zona de trabajo y tienes algo de tiempo para </w:t>
      </w:r>
      <w:del w:id="2341" w:author="Ignacio Ribera Diaz" w:date="2018-09-12T03:45:00Z">
        <w:r w:rsidRPr="00C23C0C" w:rsidDel="00700EC5">
          <w:rPr>
            <w:strike/>
            <w:rPrChange w:id="2342" w:author="Ignacio Ribera Diaz" w:date="2018-09-13T03:42:00Z">
              <w:rPr/>
            </w:rPrChange>
          </w:rPr>
          <w:delText>editar</w:delText>
        </w:r>
      </w:del>
      <w:ins w:id="2343" w:author="Ignacio Ribera Diaz" w:date="2018-09-12T03:45:00Z">
        <w:r w:rsidR="00700EC5" w:rsidRPr="00C23C0C">
          <w:rPr>
            <w:strike/>
            <w:rPrChange w:id="2344" w:author="Ignacio Ribera Diaz" w:date="2018-09-13T03:42:00Z">
              <w:rPr/>
            </w:rPrChange>
          </w:rPr>
          <w:t>editar,</w:t>
        </w:r>
      </w:ins>
      <w:r w:rsidRPr="00C23C0C">
        <w:rPr>
          <w:strike/>
          <w:rPrChange w:id="2345" w:author="Ignacio Ribera Diaz" w:date="2018-09-13T03:42:00Z">
            <w:rPr/>
          </w:rPrChange>
        </w:rPr>
        <w:t xml:space="preserve"> pero sin internet, puedes sacar el proyecto del USB y trabajar sobre él.</w:t>
      </w:r>
    </w:p>
    <w:p w14:paraId="09706D56" w14:textId="1E5034EA" w:rsidR="00C23C0C" w:rsidRDefault="00C23C0C" w:rsidP="00E22D70">
      <w:pPr>
        <w:rPr>
          <w:ins w:id="2346" w:author="Ignacio Ribera Diaz" w:date="2018-09-13T03:47:00Z"/>
        </w:rPr>
      </w:pPr>
      <w:ins w:id="2347" w:author="Ignacio Ribera Diaz" w:date="2018-09-13T03:43:00Z">
        <w:r>
          <w:t>El siguiente aspecto destacable, no muy común entre los alumnos de un</w:t>
        </w:r>
      </w:ins>
      <w:ins w:id="2348" w:author="Ignacio Ribera Diaz" w:date="2018-09-13T03:44:00Z">
        <w:r>
          <w:t xml:space="preserve"> Grado, es el uso de un repositorio. El uso de un repositorio permite el control sencillo y completo del pr</w:t>
        </w:r>
      </w:ins>
      <w:ins w:id="2349" w:author="Ignacio Ribera Diaz" w:date="2018-09-13T03:45:00Z">
        <w:r>
          <w:t xml:space="preserve">oyecto que se esté elaborando. Estos </w:t>
        </w:r>
        <w:r w:rsidR="000053BB">
          <w:t>“</w:t>
        </w:r>
        <w:r>
          <w:t>controles de versiones</w:t>
        </w:r>
      </w:ins>
      <w:ins w:id="2350" w:author="Ignacio Ribera Diaz" w:date="2018-09-13T03:46:00Z">
        <w:r w:rsidR="000053BB">
          <w:t>”</w:t>
        </w:r>
      </w:ins>
      <w:ins w:id="2351" w:author="Ignacio Ribera Diaz" w:date="2018-09-13T03:45:00Z">
        <w:r>
          <w:t xml:space="preserve">, como son llamados comúnmente, </w:t>
        </w:r>
      </w:ins>
      <w:ins w:id="2352" w:author="Ignacio Ribera Diaz" w:date="2018-09-13T03:46:00Z">
        <w:r w:rsidR="000053BB">
          <w:t>sirven para hacer comparaciones entre una subida de</w:t>
        </w:r>
      </w:ins>
      <w:ins w:id="2353" w:author="Ignacio Ribera Diaz" w:date="2018-09-13T03:47:00Z">
        <w:r w:rsidR="000053BB">
          <w:t>l</w:t>
        </w:r>
      </w:ins>
      <w:ins w:id="2354" w:author="Ignacio Ribera Diaz" w:date="2018-09-13T03:46:00Z">
        <w:r w:rsidR="000053BB">
          <w:t xml:space="preserve"> proyecto y otra, pudiendo detectar modificaciones no deseadas o difícilmente localizables de una manera rápida</w:t>
        </w:r>
      </w:ins>
      <w:ins w:id="2355" w:author="Ignacio Ribera Diaz" w:date="2018-09-13T03:47:00Z">
        <w:r w:rsidR="000053BB">
          <w:t>.</w:t>
        </w:r>
      </w:ins>
    </w:p>
    <w:p w14:paraId="060AB7FF" w14:textId="7B6FBE0B" w:rsidR="000053BB" w:rsidRDefault="000053BB" w:rsidP="00E22D70">
      <w:pPr>
        <w:rPr>
          <w:ins w:id="2356" w:author="Ignacio Ribera Diaz" w:date="2018-09-13T03:42:00Z"/>
        </w:rPr>
      </w:pPr>
      <w:ins w:id="2357" w:author="Ignacio Ribera Diaz" w:date="2018-09-13T03:47:00Z">
        <w:r>
          <w:t xml:space="preserve">El uso de un USB también lo </w:t>
        </w:r>
      </w:ins>
      <w:ins w:id="2358" w:author="Ignacio Ribera Diaz" w:date="2018-09-13T03:52:00Z">
        <w:r>
          <w:t>co</w:t>
        </w:r>
      </w:ins>
      <w:ins w:id="2359" w:author="Ignacio Ribera Diaz" w:date="2018-09-13T03:53:00Z">
        <w:r>
          <w:t>nsideramos</w:t>
        </w:r>
      </w:ins>
      <w:ins w:id="2360" w:author="Ignacio Ribera Diaz" w:date="2018-09-13T03:47:00Z">
        <w:r>
          <w:t xml:space="preserve"> recomendable, </w:t>
        </w:r>
      </w:ins>
      <w:ins w:id="2361" w:author="Ignacio Ribera Diaz" w:date="2018-09-13T03:48:00Z">
        <w:r>
          <w:t>debido a que</w:t>
        </w:r>
      </w:ins>
      <w:ins w:id="2362" w:author="Ignacio Ribera Diaz" w:date="2018-09-13T03:53:00Z">
        <w:r>
          <w:t xml:space="preserve"> nos</w:t>
        </w:r>
      </w:ins>
      <w:ins w:id="2363" w:author="Ignacio Ribera Diaz" w:date="2018-09-13T03:48:00Z">
        <w:r>
          <w:t xml:space="preserve"> ha sido de ayuda durante el proyecto. Si en algún momento tienes que viajar y no puedes llevar</w:t>
        </w:r>
      </w:ins>
      <w:ins w:id="2364" w:author="Ignacio Ribera Diaz" w:date="2018-09-13T03:49:00Z">
        <w:r>
          <w:t xml:space="preserve">te el ordenador donde estás trabajando, y no tienes la seguridad de que </w:t>
        </w:r>
      </w:ins>
      <w:ins w:id="2365" w:author="Ignacio Ribera Diaz" w:date="2018-09-13T03:53:00Z">
        <w:r>
          <w:t>vaya a haber</w:t>
        </w:r>
      </w:ins>
      <w:ins w:id="2366" w:author="Ignacio Ribera Diaz" w:date="2018-09-13T03:49:00Z">
        <w:r>
          <w:t xml:space="preserve"> internet en tu destino para poder descargar el repositorio</w:t>
        </w:r>
      </w:ins>
      <w:ins w:id="2367" w:author="Ignacio Ribera Diaz" w:date="2018-09-13T03:53:00Z">
        <w:r>
          <w:t xml:space="preserve">, lo mejor es meter el proyecto a una memoria USB por si acaso. No requiere conexión a internet y permite la modificación del </w:t>
        </w:r>
      </w:ins>
      <w:ins w:id="2368" w:author="Ignacio Ribera Diaz" w:date="2018-09-13T03:54:00Z">
        <w:r>
          <w:t>proyecto en diferentes ordenadores sin necesidad de actualizar el proyecto cada vez que se cambie de dispositivo.</w:t>
        </w:r>
      </w:ins>
    </w:p>
    <w:p w14:paraId="2DBDD7BD" w14:textId="08DA9952" w:rsidR="00E22D70" w:rsidRDefault="00D7396F" w:rsidP="00E22D70">
      <w:pPr>
        <w:rPr>
          <w:ins w:id="2369" w:author="Ignacio Ribera Diaz" w:date="2018-09-13T03:54:00Z"/>
          <w:strike/>
        </w:rPr>
      </w:pPr>
      <w:r w:rsidRPr="000053BB">
        <w:rPr>
          <w:strike/>
          <w:rPrChange w:id="2370" w:author="Ignacio Ribera Diaz" w:date="2018-09-13T03:54:00Z">
            <w:rPr/>
          </w:rPrChange>
        </w:rPr>
        <w:t xml:space="preserve">Respecto al CSS, </w:t>
      </w:r>
      <w:r w:rsidR="004F6F11" w:rsidRPr="000053BB">
        <w:rPr>
          <w:strike/>
          <w:rPrChange w:id="2371" w:author="Ignacio Ribera Diaz" w:date="2018-09-13T03:54:00Z">
            <w:rPr/>
          </w:rPrChange>
        </w:rPr>
        <w:t>la lectura de las hojas de estilos ha</w:t>
      </w:r>
      <w:r w:rsidRPr="000053BB">
        <w:rPr>
          <w:strike/>
          <w:rPrChange w:id="2372" w:author="Ignacio Ribera Diaz" w:date="2018-09-13T03:54:00Z">
            <w:rPr/>
          </w:rPrChange>
        </w:rPr>
        <w:t xml:space="preserve"> sido muy tediosa, las clases se combina</w:t>
      </w:r>
      <w:r w:rsidR="000A670A" w:rsidRPr="000053BB">
        <w:rPr>
          <w:strike/>
          <w:rPrChange w:id="2373" w:author="Ignacio Ribera Diaz" w:date="2018-09-13T03:54:00Z">
            <w:rPr/>
          </w:rPrChange>
        </w:rPr>
        <w:t>n</w:t>
      </w:r>
      <w:r w:rsidRPr="000053BB">
        <w:rPr>
          <w:strike/>
          <w:rPrChange w:id="2374" w:author="Ignacio Ribera Diaz" w:date="2018-09-13T03:54:00Z">
            <w:rPr/>
          </w:rPrChange>
        </w:rPr>
        <w:t xml:space="preserve"> y acabas teniendo una hoja muy </w:t>
      </w:r>
      <w:r w:rsidR="000A670A" w:rsidRPr="000053BB">
        <w:rPr>
          <w:strike/>
          <w:rPrChange w:id="2375" w:author="Ignacio Ribera Diaz" w:date="2018-09-13T03:54:00Z">
            <w:rPr/>
          </w:rPrChange>
        </w:rPr>
        <w:t>compleja de</w:t>
      </w:r>
      <w:r w:rsidRPr="000053BB">
        <w:rPr>
          <w:strike/>
          <w:rPrChange w:id="2376" w:author="Ignacio Ribera Diaz" w:date="2018-09-13T03:54:00Z">
            <w:rPr/>
          </w:rPrChange>
        </w:rPr>
        <w:t xml:space="preserve"> entender y editar.</w:t>
      </w:r>
    </w:p>
    <w:p w14:paraId="453892DD" w14:textId="706F5E0D" w:rsidR="000053BB" w:rsidRDefault="000053BB" w:rsidP="00E22D70">
      <w:pPr>
        <w:rPr>
          <w:ins w:id="2377" w:author="Ignacio Ribera Diaz" w:date="2018-09-13T04:03:00Z"/>
        </w:rPr>
      </w:pPr>
      <w:ins w:id="2378" w:author="Ignacio Ribera Diaz" w:date="2018-09-13T03:54:00Z">
        <w:r>
          <w:t>En cuanto a</w:t>
        </w:r>
      </w:ins>
      <w:ins w:id="2379" w:author="Ignacio Ribera Diaz" w:date="2018-09-13T03:55:00Z">
        <w:r>
          <w:t xml:space="preserve">l uso de las hojas de estilos CSS, se recomienda </w:t>
        </w:r>
      </w:ins>
      <w:ins w:id="2380" w:author="Ignacio Ribera Diaz" w:date="2018-09-13T03:57:00Z">
        <w:r w:rsidR="00082FA7">
          <w:t>su lectura</w:t>
        </w:r>
      </w:ins>
      <w:ins w:id="2381" w:author="Ignacio Ribera Diaz" w:date="2018-09-13T03:55:00Z">
        <w:r>
          <w:t xml:space="preserve"> directamente en las páginas modelo que proporciona la plantilla. </w:t>
        </w:r>
        <w:r w:rsidR="00082FA7">
          <w:t>Las hojas de estilos s</w:t>
        </w:r>
      </w:ins>
      <w:ins w:id="2382" w:author="Ignacio Ribera Diaz" w:date="2018-09-13T03:56:00Z">
        <w:r w:rsidR="00082FA7">
          <w:t xml:space="preserve">uelen tener una longitud considerable, lo cual complica la lectura y comprensión de esta. Para poder encontrar </w:t>
        </w:r>
      </w:ins>
      <w:ins w:id="2383" w:author="Ignacio Ribera Diaz" w:date="2018-09-13T03:57:00Z">
        <w:r w:rsidR="00082FA7">
          <w:t>estos estilos</w:t>
        </w:r>
      </w:ins>
      <w:ins w:id="2384" w:author="Ignacio Ribera Diaz" w:date="2018-09-13T03:58:00Z">
        <w:r w:rsidR="00082FA7">
          <w:t>, lo más sencillo es la inspección de elemento en un navegador. Leyendo de esta manera los estilos implementados por los componentes de la página, podemos entender mejor</w:t>
        </w:r>
      </w:ins>
      <w:ins w:id="2385" w:author="Ignacio Ribera Diaz" w:date="2018-09-13T03:59:00Z">
        <w:r w:rsidR="00082FA7">
          <w:t xml:space="preserve"> el estilo, sabiendo a grandes rasgos sus propiedades</w:t>
        </w:r>
      </w:ins>
      <w:ins w:id="2386" w:author="Ignacio Ribera Diaz" w:date="2018-09-13T04:02:00Z">
        <w:r w:rsidR="00082FA7">
          <w:t xml:space="preserve"> con su visualización y la lectura de los comentarios del código. Una vez hecho esto, si nos metemos a</w:t>
        </w:r>
      </w:ins>
      <w:ins w:id="2387" w:author="Ignacio Ribera Diaz" w:date="2018-09-13T04:03:00Z">
        <w:r w:rsidR="00082FA7">
          <w:t>l archivo CSS, podremos encontrarlo y entenderlo de manera más sencilla.</w:t>
        </w:r>
      </w:ins>
    </w:p>
    <w:p w14:paraId="7B781733" w14:textId="2919A6C8" w:rsidR="00082FA7" w:rsidRPr="00CD185C" w:rsidRDefault="004902E3" w:rsidP="00E22D70">
      <w:ins w:id="2388" w:author="Ignacio Ribera Diaz" w:date="2018-09-13T04:06:00Z">
        <w:r>
          <w:t xml:space="preserve">Por último, comentar la manera </w:t>
        </w:r>
      </w:ins>
      <w:ins w:id="2389" w:author="Ignacio Ribera Diaz" w:date="2018-09-13T04:07:00Z">
        <w:r>
          <w:t>de</w:t>
        </w:r>
      </w:ins>
      <w:ins w:id="2390" w:author="Ignacio Ribera Diaz" w:date="2018-09-13T04:06:00Z">
        <w:r>
          <w:t xml:space="preserve"> consulta</w:t>
        </w:r>
      </w:ins>
      <w:ins w:id="2391" w:author="Ignacio Ribera Diaz" w:date="2018-09-13T04:07:00Z">
        <w:r>
          <w:t>r</w:t>
        </w:r>
      </w:ins>
      <w:ins w:id="2392" w:author="Ignacio Ribera Diaz" w:date="2018-09-13T04:06:00Z">
        <w:r>
          <w:t xml:space="preserve"> la documentación utilizada. Hemos podido comprobar </w:t>
        </w:r>
      </w:ins>
      <w:ins w:id="2393" w:author="Ignacio Ribera Diaz" w:date="2018-09-13T04:09:00Z">
        <w:r>
          <w:t>que,</w:t>
        </w:r>
      </w:ins>
      <w:ins w:id="2394" w:author="Ignacio Ribera Diaz" w:date="2018-09-13T04:06:00Z">
        <w:r>
          <w:t xml:space="preserve"> pese a que todo lo podemos encontrar en internet,</w:t>
        </w:r>
      </w:ins>
      <w:ins w:id="2395" w:author="Ignacio Ribera Diaz" w:date="2018-09-13T04:07:00Z">
        <w:r>
          <w:t xml:space="preserve"> el uso de libros en formato físico puede agilizar los </w:t>
        </w:r>
      </w:ins>
      <w:ins w:id="2396" w:author="Ignacio Ribera Diaz" w:date="2018-09-13T04:09:00Z">
        <w:r>
          <w:t>procesos</w:t>
        </w:r>
      </w:ins>
      <w:ins w:id="2397" w:author="Ignacio Ribera Diaz" w:date="2018-09-13T04:07:00Z">
        <w:r>
          <w:t xml:space="preserve"> de consulta. En el caso de que se esté trabajando en un orde</w:t>
        </w:r>
      </w:ins>
      <w:ins w:id="2398" w:author="Ignacio Ribera Diaz" w:date="2018-09-13T04:08:00Z">
        <w:r>
          <w:t xml:space="preserve">nador con acceso a una única pantalla, el hecho de estar cambiado contantemente de </w:t>
        </w:r>
      </w:ins>
      <w:ins w:id="2399" w:author="Ignacio Ribera Diaz" w:date="2018-09-13T04:09:00Z">
        <w:r>
          <w:t>ventana</w:t>
        </w:r>
      </w:ins>
      <w:ins w:id="2400" w:author="Ignacio Ribera Diaz" w:date="2018-09-13T04:08:00Z">
        <w:r>
          <w:t xml:space="preserve"> puede distraernos del elemento con el que estamos trab</w:t>
        </w:r>
      </w:ins>
      <w:ins w:id="2401" w:author="Ignacio Ribera Diaz" w:date="2018-09-13T04:09:00Z">
        <w:r>
          <w:t>ajando.</w:t>
        </w:r>
      </w:ins>
      <w:ins w:id="2402" w:author="Ignacio Ribera Diaz" w:date="2018-09-13T04:10:00Z">
        <w:r>
          <w:t xml:space="preserve"> Si en lugar de consultar internet o libros digitales, tenemos el libro en físico en la mesa, el tiempo de consulta se reduce drásticamente.</w:t>
        </w:r>
      </w:ins>
    </w:p>
    <w:p w14:paraId="76EBE0A1" w14:textId="52157F0B" w:rsidR="0002076E" w:rsidRDefault="0002076E" w:rsidP="007D13FE">
      <w:pPr>
        <w:spacing w:line="276" w:lineRule="auto"/>
      </w:pPr>
      <w:r>
        <w:br w:type="page"/>
      </w:r>
    </w:p>
    <w:p w14:paraId="1DB79AE5" w14:textId="7D58D3C2" w:rsidR="0002076E" w:rsidRDefault="0002076E" w:rsidP="001B50F7">
      <w:pPr>
        <w:pStyle w:val="Ttulo1"/>
        <w:spacing w:line="276" w:lineRule="auto"/>
      </w:pPr>
      <w:bookmarkStart w:id="2403" w:name="_Toc524664812"/>
      <w:r>
        <w:lastRenderedPageBreak/>
        <w:t xml:space="preserve">8 </w:t>
      </w:r>
      <w:commentRangeStart w:id="2404"/>
      <w:proofErr w:type="gramStart"/>
      <w:r w:rsidR="00102DC7">
        <w:t>Bibliografía</w:t>
      </w:r>
      <w:commentRangeEnd w:id="2404"/>
      <w:proofErr w:type="gramEnd"/>
      <w:r w:rsidR="00CD4079">
        <w:rPr>
          <w:rStyle w:val="Refdecomentario"/>
          <w:rFonts w:asciiTheme="minorHAnsi" w:eastAsiaTheme="minorHAnsi" w:hAnsiTheme="minorHAnsi" w:cstheme="minorBidi"/>
          <w:color w:val="auto"/>
        </w:rPr>
        <w:commentReference w:id="2404"/>
      </w:r>
      <w:bookmarkEnd w:id="2403"/>
    </w:p>
    <w:p w14:paraId="53C0C61E" w14:textId="257D447E" w:rsidR="00400AFF" w:rsidRDefault="00400AFF" w:rsidP="00400AFF"/>
    <w:p w14:paraId="51B95636" w14:textId="6C23A60A" w:rsidR="00400AFF" w:rsidRPr="00400AFF" w:rsidRDefault="00400AFF" w:rsidP="00400AFF">
      <w:pPr>
        <w:pStyle w:val="Ttulo2"/>
      </w:pPr>
      <w:bookmarkStart w:id="2405" w:name="_Toc524664813"/>
      <w:r>
        <w:t>8.1 Webs</w:t>
      </w:r>
      <w:bookmarkEnd w:id="2405"/>
    </w:p>
    <w:p w14:paraId="7A051BAC" w14:textId="31037D1D" w:rsidR="00D57BBE" w:rsidRDefault="00D57BBE" w:rsidP="00D57BBE"/>
    <w:p w14:paraId="6DE37D1A" w14:textId="56E5F47C" w:rsidR="00D57BBE" w:rsidRDefault="003E0D87" w:rsidP="00D57BBE">
      <w:ins w:id="2406" w:author="Ignacio Ribera Diaz" w:date="2018-09-14T05:37:00Z">
        <w:r w:rsidRPr="003E0D87">
          <w:rPr>
            <w:rStyle w:val="Hipervnculo"/>
            <w:color w:val="auto"/>
            <w:u w:val="none"/>
            <w:rPrChange w:id="2407" w:author="Ignacio Ribera Diaz" w:date="2018-09-14T05:37:00Z">
              <w:rPr>
                <w:rStyle w:val="Hipervnculo"/>
              </w:rPr>
            </w:rPrChange>
          </w:rPr>
          <w:t xml:space="preserve">Lista de propiedades CSS. </w:t>
        </w:r>
        <w:r>
          <w:rPr>
            <w:rStyle w:val="Hipervnculo"/>
          </w:rPr>
          <w:fldChar w:fldCharType="begin"/>
        </w:r>
        <w:r>
          <w:rPr>
            <w:rStyle w:val="Hipervnculo"/>
          </w:rPr>
          <w:instrText xml:space="preserve"> HYPERLINK "</w:instrText>
        </w:r>
      </w:ins>
      <w:r w:rsidRPr="003E0D87">
        <w:rPr>
          <w:rStyle w:val="Hipervnculo"/>
        </w:rPr>
        <w:instrText>http://www.mclibre.org/consultar/amaya/css/css-propiedades.html</w:instrText>
      </w:r>
      <w:ins w:id="2408" w:author="Ignacio Ribera Diaz" w:date="2018-09-14T05:37:00Z">
        <w:r>
          <w:rPr>
            <w:rStyle w:val="Hipervnculo"/>
          </w:rPr>
          <w:instrText xml:space="preserve">" </w:instrText>
        </w:r>
        <w:r>
          <w:rPr>
            <w:rStyle w:val="Hipervnculo"/>
          </w:rPr>
          <w:fldChar w:fldCharType="separate"/>
        </w:r>
      </w:ins>
      <w:r w:rsidRPr="00D05C25">
        <w:rPr>
          <w:rStyle w:val="Hipervnculo"/>
        </w:rPr>
        <w:t>http://www.mclibre.org/consultar/amaya/css/css-propiedades.html</w:t>
      </w:r>
      <w:ins w:id="2409" w:author="Ignacio Ribera Diaz" w:date="2018-09-14T05:37:00Z">
        <w:r>
          <w:rPr>
            <w:rStyle w:val="Hipervnculo"/>
          </w:rPr>
          <w:fldChar w:fldCharType="end"/>
        </w:r>
      </w:ins>
    </w:p>
    <w:p w14:paraId="7FAA16D2" w14:textId="465468DC" w:rsidR="00D57BBE" w:rsidRDefault="003E0D87" w:rsidP="00D57BBE">
      <w:ins w:id="2410" w:author="Ignacio Ribera Diaz" w:date="2018-09-14T05:37:00Z">
        <w:r w:rsidRPr="003E0D87">
          <w:rPr>
            <w:rStyle w:val="Hipervnculo"/>
            <w:color w:val="auto"/>
            <w:u w:val="none"/>
            <w:rPrChange w:id="2411" w:author="Ignacio Ribera Diaz" w:date="2018-09-14T05:37:00Z">
              <w:rPr>
                <w:rStyle w:val="Hipervnculo"/>
              </w:rPr>
            </w:rPrChange>
          </w:rPr>
          <w:t xml:space="preserve">Wikipedia. </w:t>
        </w:r>
        <w:r>
          <w:rPr>
            <w:rStyle w:val="Hipervnculo"/>
          </w:rPr>
          <w:fldChar w:fldCharType="begin"/>
        </w:r>
        <w:r>
          <w:rPr>
            <w:rStyle w:val="Hipervnculo"/>
          </w:rPr>
          <w:instrText xml:space="preserve"> HYPERLINK "</w:instrText>
        </w:r>
      </w:ins>
      <w:r w:rsidRPr="003E0D87">
        <w:rPr>
          <w:rStyle w:val="Hipervnculo"/>
        </w:rPr>
        <w:instrText>https://es.wikipedia.org</w:instrText>
      </w:r>
      <w:ins w:id="2412" w:author="Ignacio Ribera Diaz" w:date="2018-09-14T05:37:00Z">
        <w:r>
          <w:rPr>
            <w:rStyle w:val="Hipervnculo"/>
          </w:rPr>
          <w:instrText xml:space="preserve">" </w:instrText>
        </w:r>
        <w:r>
          <w:rPr>
            <w:rStyle w:val="Hipervnculo"/>
          </w:rPr>
          <w:fldChar w:fldCharType="separate"/>
        </w:r>
      </w:ins>
      <w:r w:rsidRPr="00D05C25">
        <w:rPr>
          <w:rStyle w:val="Hipervnculo"/>
        </w:rPr>
        <w:t>https://es.wikipedia.org</w:t>
      </w:r>
      <w:ins w:id="2413" w:author="Ignacio Ribera Diaz" w:date="2018-09-14T05:37:00Z">
        <w:r>
          <w:rPr>
            <w:rStyle w:val="Hipervnculo"/>
          </w:rPr>
          <w:fldChar w:fldCharType="end"/>
        </w:r>
      </w:ins>
    </w:p>
    <w:p w14:paraId="3D6126FF" w14:textId="2BB9DCA5" w:rsidR="00400AFF" w:rsidRDefault="003E0D87" w:rsidP="00D57BBE">
      <w:ins w:id="2414" w:author="Ignacio Ribera Diaz" w:date="2018-09-14T05:37:00Z">
        <w:r w:rsidRPr="003E0D87">
          <w:rPr>
            <w:rStyle w:val="Hipervnculo"/>
            <w:color w:val="auto"/>
            <w:u w:val="none"/>
            <w:rPrChange w:id="2415" w:author="Ignacio Ribera Diaz" w:date="2018-09-14T05:38:00Z">
              <w:rPr>
                <w:rStyle w:val="Hipervnculo"/>
              </w:rPr>
            </w:rPrChange>
          </w:rPr>
          <w:t>W</w:t>
        </w:r>
      </w:ins>
      <w:ins w:id="2416" w:author="Ignacio Ribera Diaz" w:date="2018-09-14T05:38:00Z">
        <w:r w:rsidRPr="003E0D87">
          <w:rPr>
            <w:rStyle w:val="Hipervnculo"/>
            <w:color w:val="auto"/>
            <w:u w:val="none"/>
            <w:rPrChange w:id="2417" w:author="Ignacio Ribera Diaz" w:date="2018-09-14T05:38:00Z">
              <w:rPr>
                <w:rStyle w:val="Hipervnculo"/>
              </w:rPr>
            </w:rPrChange>
          </w:rPr>
          <w:t xml:space="preserve">3C. </w:t>
        </w:r>
        <w:r>
          <w:rPr>
            <w:rStyle w:val="Hipervnculo"/>
          </w:rPr>
          <w:fldChar w:fldCharType="begin"/>
        </w:r>
        <w:r>
          <w:rPr>
            <w:rStyle w:val="Hipervnculo"/>
          </w:rPr>
          <w:instrText xml:space="preserve"> HYPERLINK "</w:instrText>
        </w:r>
      </w:ins>
      <w:r w:rsidRPr="003E0D87">
        <w:rPr>
          <w:rStyle w:val="Hipervnculo"/>
        </w:rPr>
        <w:instrText>https://www.w3.org/</w:instrText>
      </w:r>
      <w:ins w:id="2418" w:author="Ignacio Ribera Diaz" w:date="2018-09-14T05:38:00Z">
        <w:r>
          <w:rPr>
            <w:rStyle w:val="Hipervnculo"/>
          </w:rPr>
          <w:instrText xml:space="preserve">" </w:instrText>
        </w:r>
        <w:r>
          <w:rPr>
            <w:rStyle w:val="Hipervnculo"/>
          </w:rPr>
          <w:fldChar w:fldCharType="separate"/>
        </w:r>
      </w:ins>
      <w:r w:rsidRPr="00D05C25">
        <w:rPr>
          <w:rStyle w:val="Hipervnculo"/>
        </w:rPr>
        <w:t>https://www.w3.org/</w:t>
      </w:r>
      <w:ins w:id="2419" w:author="Ignacio Ribera Diaz" w:date="2018-09-14T05:38:00Z">
        <w:r>
          <w:rPr>
            <w:rStyle w:val="Hipervnculo"/>
          </w:rPr>
          <w:fldChar w:fldCharType="end"/>
        </w:r>
      </w:ins>
    </w:p>
    <w:p w14:paraId="441E9480" w14:textId="494D12F7" w:rsidR="00400AFF" w:rsidRPr="00C80F1B" w:rsidRDefault="003E0D87">
      <w:pPr>
        <w:jc w:val="left"/>
        <w:pPrChange w:id="2420" w:author="Ignacio Ribera Diaz" w:date="2018-09-14T05:40:00Z">
          <w:pPr/>
        </w:pPrChange>
      </w:pPr>
      <w:ins w:id="2421" w:author="Ignacio Ribera Diaz" w:date="2018-09-14T05:38:00Z">
        <w:r w:rsidRPr="00C80F1B">
          <w:rPr>
            <w:rStyle w:val="Hipervnculo"/>
            <w:color w:val="auto"/>
            <w:u w:val="none"/>
            <w:rPrChange w:id="2422" w:author="Ignacio Ribera Diaz" w:date="2018-09-14T05:38:00Z">
              <w:rPr>
                <w:rStyle w:val="Hipervnculo"/>
              </w:rPr>
            </w:rPrChange>
          </w:rPr>
          <w:t>W3C</w:t>
        </w:r>
        <w:r w:rsidRPr="00C80F1B">
          <w:rPr>
            <w:rStyle w:val="Hipervnculo"/>
            <w:color w:val="auto"/>
            <w:u w:val="none"/>
            <w:rPrChange w:id="2423" w:author="Ignacio Ribera Diaz" w:date="2018-09-14T05:38:00Z">
              <w:rPr>
                <w:rStyle w:val="Hipervnculo"/>
                <w:color w:val="auto"/>
                <w:u w:val="none"/>
                <w:lang w:val="en-US"/>
              </w:rPr>
            </w:rPrChange>
          </w:rPr>
          <w:t xml:space="preserve"> España</w:t>
        </w:r>
        <w:r w:rsidRPr="00C80F1B">
          <w:rPr>
            <w:rStyle w:val="Hipervnculo"/>
            <w:color w:val="auto"/>
            <w:u w:val="none"/>
            <w:rPrChange w:id="2424" w:author="Ignacio Ribera Diaz" w:date="2018-09-14T05:38:00Z">
              <w:rPr>
                <w:rStyle w:val="Hipervnculo"/>
              </w:rPr>
            </w:rPrChange>
          </w:rPr>
          <w:t xml:space="preserve">. </w:t>
        </w:r>
        <w:r>
          <w:rPr>
            <w:rStyle w:val="Hipervnculo"/>
            <w:lang w:val="en-US"/>
          </w:rPr>
          <w:fldChar w:fldCharType="begin"/>
        </w:r>
        <w:r w:rsidRPr="00C80F1B">
          <w:rPr>
            <w:rStyle w:val="Hipervnculo"/>
            <w:rPrChange w:id="2425" w:author="Ignacio Ribera Diaz" w:date="2018-09-14T05:38:00Z">
              <w:rPr>
                <w:rStyle w:val="Hipervnculo"/>
                <w:lang w:val="en-US"/>
              </w:rPr>
            </w:rPrChange>
          </w:rPr>
          <w:instrText xml:space="preserve"> HYPERLINK "</w:instrText>
        </w:r>
      </w:ins>
      <w:r w:rsidRPr="00C80F1B">
        <w:rPr>
          <w:rStyle w:val="Hipervnculo"/>
        </w:rPr>
        <w:instrText>https://www.w3c.es/</w:instrText>
      </w:r>
      <w:ins w:id="2426" w:author="Ignacio Ribera Diaz" w:date="2018-09-14T05:38:00Z">
        <w:r w:rsidRPr="00C80F1B">
          <w:rPr>
            <w:rStyle w:val="Hipervnculo"/>
            <w:rPrChange w:id="2427" w:author="Ignacio Ribera Diaz" w:date="2018-09-14T05:38:00Z">
              <w:rPr>
                <w:rStyle w:val="Hipervnculo"/>
                <w:lang w:val="en-US"/>
              </w:rPr>
            </w:rPrChange>
          </w:rPr>
          <w:instrText xml:space="preserve">" </w:instrText>
        </w:r>
        <w:r>
          <w:rPr>
            <w:rStyle w:val="Hipervnculo"/>
            <w:lang w:val="en-US"/>
          </w:rPr>
          <w:fldChar w:fldCharType="separate"/>
        </w:r>
      </w:ins>
      <w:r w:rsidRPr="00C80F1B">
        <w:rPr>
          <w:rStyle w:val="Hipervnculo"/>
        </w:rPr>
        <w:t>https://www.w3c.es/</w:t>
      </w:r>
      <w:ins w:id="2428" w:author="Ignacio Ribera Diaz" w:date="2018-09-14T05:38:00Z">
        <w:r>
          <w:rPr>
            <w:rStyle w:val="Hipervnculo"/>
            <w:lang w:val="en-US"/>
          </w:rPr>
          <w:fldChar w:fldCharType="end"/>
        </w:r>
      </w:ins>
    </w:p>
    <w:p w14:paraId="7B271138" w14:textId="4C236F4C" w:rsidR="00400AFF" w:rsidRPr="00C80F1B" w:rsidRDefault="00C80F1B">
      <w:pPr>
        <w:jc w:val="left"/>
        <w:rPr>
          <w:lang w:val="en-US"/>
          <w:rPrChange w:id="2429" w:author="Ignacio Ribera Diaz" w:date="2018-09-14T05:39:00Z">
            <w:rPr/>
          </w:rPrChange>
        </w:rPr>
        <w:pPrChange w:id="2430" w:author="Ignacio Ribera Diaz" w:date="2018-09-14T05:40:00Z">
          <w:pPr/>
        </w:pPrChange>
      </w:pPr>
      <w:ins w:id="2431" w:author="Ignacio Ribera Diaz" w:date="2018-09-14T05:39:00Z">
        <w:r w:rsidRPr="00C80F1B">
          <w:rPr>
            <w:rStyle w:val="Hipervnculo"/>
            <w:color w:val="auto"/>
            <w:u w:val="none"/>
            <w:lang w:val="en-US"/>
            <w:rPrChange w:id="2432" w:author="Ignacio Ribera Diaz" w:date="2018-09-14T05:39:00Z">
              <w:rPr>
                <w:rStyle w:val="Hipervnculo"/>
              </w:rPr>
            </w:rPrChange>
          </w:rPr>
          <w:t>W3</w:t>
        </w:r>
        <w:r w:rsidRPr="00C80F1B">
          <w:rPr>
            <w:rStyle w:val="Hipervnculo"/>
            <w:color w:val="auto"/>
            <w:u w:val="none"/>
            <w:lang w:val="en-US"/>
            <w:rPrChange w:id="2433" w:author="Ignacio Ribera Diaz" w:date="2018-09-14T05:39:00Z">
              <w:rPr>
                <w:rStyle w:val="Hipervnculo"/>
                <w:lang w:val="en-US"/>
              </w:rPr>
            </w:rPrChange>
          </w:rPr>
          <w:t>Schools.</w:t>
        </w:r>
        <w:r w:rsidRPr="00C80F1B">
          <w:rPr>
            <w:rStyle w:val="Hipervnculo"/>
            <w:color w:val="auto"/>
            <w:u w:val="none"/>
            <w:lang w:val="en-US"/>
            <w:rPrChange w:id="2434" w:author="Ignacio Ribera Diaz" w:date="2018-09-14T05:39:00Z">
              <w:rPr>
                <w:rStyle w:val="Hipervnculo"/>
              </w:rPr>
            </w:rPrChange>
          </w:rPr>
          <w:t xml:space="preserve"> </w:t>
        </w:r>
        <w:r>
          <w:rPr>
            <w:rStyle w:val="Hipervnculo"/>
            <w:lang w:val="en-US"/>
          </w:rPr>
          <w:fldChar w:fldCharType="begin"/>
        </w:r>
        <w:r>
          <w:rPr>
            <w:rStyle w:val="Hipervnculo"/>
            <w:lang w:val="en-US"/>
          </w:rPr>
          <w:instrText xml:space="preserve"> HYPERLINK "</w:instrText>
        </w:r>
      </w:ins>
      <w:r w:rsidRPr="00C80F1B">
        <w:rPr>
          <w:rStyle w:val="Hipervnculo"/>
          <w:lang w:val="en-US"/>
          <w:rPrChange w:id="2435" w:author="Ignacio Ribera Diaz" w:date="2018-09-14T05:39:00Z">
            <w:rPr>
              <w:rStyle w:val="Hipervnculo"/>
            </w:rPr>
          </w:rPrChange>
        </w:rPr>
        <w:instrText>https://www.w3schools.com/</w:instrText>
      </w:r>
      <w:ins w:id="2436" w:author="Ignacio Ribera Diaz" w:date="2018-09-14T05:39:00Z">
        <w:r>
          <w:rPr>
            <w:rStyle w:val="Hipervnculo"/>
            <w:lang w:val="en-US"/>
          </w:rPr>
          <w:instrText xml:space="preserve">" </w:instrText>
        </w:r>
        <w:r>
          <w:rPr>
            <w:rStyle w:val="Hipervnculo"/>
            <w:lang w:val="en-US"/>
          </w:rPr>
          <w:fldChar w:fldCharType="separate"/>
        </w:r>
      </w:ins>
      <w:r w:rsidRPr="00D05C25">
        <w:rPr>
          <w:rStyle w:val="Hipervnculo"/>
          <w:lang w:val="en-US"/>
          <w:rPrChange w:id="2437" w:author="Ignacio Ribera Diaz" w:date="2018-09-14T05:39:00Z">
            <w:rPr>
              <w:rStyle w:val="Hipervnculo"/>
            </w:rPr>
          </w:rPrChange>
        </w:rPr>
        <w:t>https://www.w3schools.com/</w:t>
      </w:r>
      <w:ins w:id="2438" w:author="Ignacio Ribera Diaz" w:date="2018-09-14T05:39:00Z">
        <w:r>
          <w:rPr>
            <w:rStyle w:val="Hipervnculo"/>
            <w:lang w:val="en-US"/>
          </w:rPr>
          <w:fldChar w:fldCharType="end"/>
        </w:r>
      </w:ins>
    </w:p>
    <w:p w14:paraId="28A77D4F" w14:textId="7B2EF568" w:rsidR="00C80F1B" w:rsidRPr="00C80F1B" w:rsidRDefault="00C80F1B">
      <w:pPr>
        <w:jc w:val="left"/>
        <w:rPr>
          <w:ins w:id="2439" w:author="Ignacio Ribera Diaz" w:date="2018-09-14T05:39:00Z"/>
          <w:rStyle w:val="Hipervnculo"/>
          <w:lang w:val="en-US"/>
          <w:rPrChange w:id="2440" w:author="Ignacio Ribera Diaz" w:date="2018-09-14T05:39:00Z">
            <w:rPr>
              <w:ins w:id="2441" w:author="Ignacio Ribera Diaz" w:date="2018-09-14T05:39:00Z"/>
              <w:rStyle w:val="Hipervnculo"/>
            </w:rPr>
          </w:rPrChange>
        </w:rPr>
        <w:pPrChange w:id="2442" w:author="Ignacio Ribera Diaz" w:date="2018-09-14T05:40:00Z">
          <w:pPr/>
        </w:pPrChange>
      </w:pPr>
      <w:ins w:id="2443" w:author="Ignacio Ribera Diaz" w:date="2018-09-14T05:39:00Z">
        <w:r w:rsidRPr="00C80F1B">
          <w:rPr>
            <w:rStyle w:val="Hipervnculo"/>
            <w:color w:val="auto"/>
            <w:u w:val="none"/>
            <w:lang w:val="en-US"/>
            <w:rPrChange w:id="2444" w:author="Ignacio Ribera Diaz" w:date="2018-09-14T05:39:00Z">
              <w:rPr>
                <w:rStyle w:val="Hipervnculo"/>
              </w:rPr>
            </w:rPrChange>
          </w:rPr>
          <w:t>GitH</w:t>
        </w:r>
        <w:r w:rsidRPr="00C80F1B">
          <w:rPr>
            <w:rStyle w:val="Hipervnculo"/>
            <w:color w:val="auto"/>
            <w:u w:val="none"/>
            <w:lang w:val="en-US"/>
            <w:rPrChange w:id="2445" w:author="Ignacio Ribera Diaz" w:date="2018-09-14T05:39:00Z">
              <w:rPr>
                <w:rStyle w:val="Hipervnculo"/>
                <w:color w:val="auto"/>
                <w:u w:val="none"/>
              </w:rPr>
            </w:rPrChange>
          </w:rPr>
          <w:t>u</w:t>
        </w:r>
        <w:r w:rsidRPr="00C80F1B">
          <w:rPr>
            <w:rStyle w:val="Hipervnculo"/>
            <w:color w:val="auto"/>
            <w:u w:val="none"/>
            <w:lang w:val="en-US"/>
            <w:rPrChange w:id="2446" w:author="Ignacio Ribera Diaz" w:date="2018-09-14T05:39:00Z">
              <w:rPr>
                <w:rStyle w:val="Hipervnculo"/>
              </w:rPr>
            </w:rPrChange>
          </w:rPr>
          <w:t>b</w:t>
        </w:r>
        <w:r w:rsidRPr="00C80F1B">
          <w:rPr>
            <w:rStyle w:val="Hipervnculo"/>
            <w:color w:val="auto"/>
            <w:u w:val="none"/>
            <w:lang w:val="en-US"/>
            <w:rPrChange w:id="2447" w:author="Ignacio Ribera Diaz" w:date="2018-09-14T05:39:00Z">
              <w:rPr>
                <w:rStyle w:val="Hipervnculo"/>
                <w:color w:val="auto"/>
                <w:u w:val="none"/>
              </w:rPr>
            </w:rPrChange>
          </w:rPr>
          <w:t>.</w:t>
        </w:r>
        <w:r w:rsidRPr="00C80F1B">
          <w:rPr>
            <w:rStyle w:val="Hipervnculo"/>
            <w:color w:val="auto"/>
            <w:u w:val="none"/>
            <w:lang w:val="en-US"/>
            <w:rPrChange w:id="2448" w:author="Ignacio Ribera Diaz" w:date="2018-09-14T05:39:00Z">
              <w:rPr>
                <w:rStyle w:val="Hipervnculo"/>
              </w:rPr>
            </w:rPrChange>
          </w:rPr>
          <w:t xml:space="preserve"> </w:t>
        </w:r>
        <w:r w:rsidRPr="00C80F1B">
          <w:rPr>
            <w:rStyle w:val="Hipervnculo"/>
            <w:lang w:val="en-US"/>
            <w:rPrChange w:id="2449" w:author="Ignacio Ribera Diaz" w:date="2018-09-14T05:39:00Z">
              <w:rPr>
                <w:rStyle w:val="Hipervnculo"/>
              </w:rPr>
            </w:rPrChange>
          </w:rPr>
          <w:t>https://github.com/</w:t>
        </w:r>
      </w:ins>
    </w:p>
    <w:p w14:paraId="40F326CD" w14:textId="5AE3D499" w:rsidR="00400AFF" w:rsidRPr="00C80F1B" w:rsidRDefault="00C80F1B">
      <w:pPr>
        <w:jc w:val="left"/>
        <w:rPr>
          <w:ins w:id="2450" w:author="Ignacio Ribera Diaz" w:date="2018-09-14T05:38:00Z"/>
          <w:rStyle w:val="Hipervnculo"/>
          <w:lang w:val="en-US"/>
          <w:rPrChange w:id="2451" w:author="Ignacio Ribera Diaz" w:date="2018-09-14T05:39:00Z">
            <w:rPr>
              <w:ins w:id="2452" w:author="Ignacio Ribera Diaz" w:date="2018-09-14T05:38:00Z"/>
              <w:rStyle w:val="Hipervnculo"/>
            </w:rPr>
          </w:rPrChange>
        </w:rPr>
        <w:pPrChange w:id="2453" w:author="Ignacio Ribera Diaz" w:date="2018-09-14T05:40:00Z">
          <w:pPr/>
        </w:pPrChange>
      </w:pPr>
      <w:ins w:id="2454" w:author="Ignacio Ribera Diaz" w:date="2018-09-14T05:39:00Z">
        <w:r w:rsidRPr="00C80F1B">
          <w:rPr>
            <w:rStyle w:val="Hipervnculo"/>
            <w:color w:val="auto"/>
            <w:u w:val="none"/>
            <w:lang w:val="en-US"/>
            <w:rPrChange w:id="2455" w:author="Ignacio Ribera Diaz" w:date="2018-09-14T05:39:00Z">
              <w:rPr>
                <w:rStyle w:val="Hipervnculo"/>
              </w:rPr>
            </w:rPrChange>
          </w:rPr>
          <w:t>Gi</w:t>
        </w:r>
        <w:r w:rsidRPr="00C80F1B">
          <w:rPr>
            <w:rStyle w:val="Hipervnculo"/>
            <w:color w:val="auto"/>
            <w:u w:val="none"/>
            <w:lang w:val="en-US"/>
            <w:rPrChange w:id="2456" w:author="Ignacio Ribera Diaz" w:date="2018-09-14T05:39:00Z">
              <w:rPr>
                <w:rStyle w:val="Hipervnculo"/>
                <w:lang w:val="en-US"/>
              </w:rPr>
            </w:rPrChange>
          </w:rPr>
          <w:t xml:space="preserve">tHub Pages. </w:t>
        </w:r>
        <w:r>
          <w:rPr>
            <w:rStyle w:val="Hipervnculo"/>
            <w:lang w:val="en-US"/>
          </w:rPr>
          <w:fldChar w:fldCharType="begin"/>
        </w:r>
        <w:r>
          <w:rPr>
            <w:rStyle w:val="Hipervnculo"/>
            <w:lang w:val="en-US"/>
          </w:rPr>
          <w:instrText xml:space="preserve"> HYPERLINK "</w:instrText>
        </w:r>
      </w:ins>
      <w:r w:rsidRPr="00C80F1B">
        <w:rPr>
          <w:rStyle w:val="Hipervnculo"/>
          <w:lang w:val="en-US"/>
          <w:rPrChange w:id="2457" w:author="Ignacio Ribera Diaz" w:date="2018-09-14T05:39:00Z">
            <w:rPr>
              <w:rStyle w:val="Hipervnculo"/>
            </w:rPr>
          </w:rPrChange>
        </w:rPr>
        <w:instrText>https://pages.</w:instrText>
      </w:r>
      <w:ins w:id="2458" w:author="Ignacio Ribera Diaz" w:date="2018-09-13T04:38:00Z">
        <w:r w:rsidRPr="00C80F1B">
          <w:rPr>
            <w:rStyle w:val="Hipervnculo"/>
            <w:lang w:val="en-US"/>
            <w:rPrChange w:id="2459" w:author="Ignacio Ribera Diaz" w:date="2018-09-14T05:39:00Z">
              <w:rPr>
                <w:rStyle w:val="Hipervnculo"/>
              </w:rPr>
            </w:rPrChange>
          </w:rPr>
          <w:instrText>GitHub</w:instrText>
        </w:r>
      </w:ins>
      <w:r w:rsidRPr="00C80F1B">
        <w:rPr>
          <w:rStyle w:val="Hipervnculo"/>
          <w:lang w:val="en-US"/>
          <w:rPrChange w:id="2460" w:author="Ignacio Ribera Diaz" w:date="2018-09-14T05:39:00Z">
            <w:rPr>
              <w:rStyle w:val="Hipervnculo"/>
            </w:rPr>
          </w:rPrChange>
        </w:rPr>
        <w:instrText>.com/</w:instrText>
      </w:r>
      <w:ins w:id="2461" w:author="Ignacio Ribera Diaz" w:date="2018-09-14T05:39:00Z">
        <w:r>
          <w:rPr>
            <w:rStyle w:val="Hipervnculo"/>
            <w:lang w:val="en-US"/>
          </w:rPr>
          <w:instrText xml:space="preserve">" </w:instrText>
        </w:r>
        <w:r>
          <w:rPr>
            <w:rStyle w:val="Hipervnculo"/>
            <w:lang w:val="en-US"/>
          </w:rPr>
          <w:fldChar w:fldCharType="separate"/>
        </w:r>
      </w:ins>
      <w:r w:rsidRPr="00D05C25">
        <w:rPr>
          <w:rStyle w:val="Hipervnculo"/>
          <w:lang w:val="en-US"/>
          <w:rPrChange w:id="2462" w:author="Ignacio Ribera Diaz" w:date="2018-09-14T05:39:00Z">
            <w:rPr>
              <w:rStyle w:val="Hipervnculo"/>
            </w:rPr>
          </w:rPrChange>
        </w:rPr>
        <w:t>https://pages.</w:t>
      </w:r>
      <w:del w:id="2463" w:author="Ignacio Ribera Diaz" w:date="2018-09-13T04:38:00Z">
        <w:r w:rsidRPr="00D05C25" w:rsidDel="00CD185C">
          <w:rPr>
            <w:rStyle w:val="Hipervnculo"/>
            <w:lang w:val="en-US"/>
            <w:rPrChange w:id="2464" w:author="Ignacio Ribera Diaz" w:date="2018-09-14T05:39:00Z">
              <w:rPr>
                <w:rStyle w:val="Hipervnculo"/>
              </w:rPr>
            </w:rPrChange>
          </w:rPr>
          <w:delText>github</w:delText>
        </w:r>
      </w:del>
      <w:ins w:id="2465" w:author="Ignacio Ribera Diaz" w:date="2018-09-13T04:38:00Z">
        <w:r w:rsidRPr="00D05C25">
          <w:rPr>
            <w:rStyle w:val="Hipervnculo"/>
            <w:lang w:val="en-US"/>
            <w:rPrChange w:id="2466" w:author="Ignacio Ribera Diaz" w:date="2018-09-14T05:39:00Z">
              <w:rPr>
                <w:rStyle w:val="Hipervnculo"/>
              </w:rPr>
            </w:rPrChange>
          </w:rPr>
          <w:t>GitHub</w:t>
        </w:r>
      </w:ins>
      <w:r w:rsidRPr="00D05C25">
        <w:rPr>
          <w:rStyle w:val="Hipervnculo"/>
          <w:lang w:val="en-US"/>
          <w:rPrChange w:id="2467" w:author="Ignacio Ribera Diaz" w:date="2018-09-14T05:39:00Z">
            <w:rPr>
              <w:rStyle w:val="Hipervnculo"/>
            </w:rPr>
          </w:rPrChange>
        </w:rPr>
        <w:t>.com/</w:t>
      </w:r>
      <w:ins w:id="2468" w:author="Ignacio Ribera Diaz" w:date="2018-09-14T05:39:00Z">
        <w:r>
          <w:rPr>
            <w:rStyle w:val="Hipervnculo"/>
            <w:lang w:val="en-US"/>
          </w:rPr>
          <w:fldChar w:fldCharType="end"/>
        </w:r>
      </w:ins>
    </w:p>
    <w:p w14:paraId="54B601EF" w14:textId="54042A2A" w:rsidR="00C80F1B" w:rsidRDefault="00C80F1B">
      <w:pPr>
        <w:jc w:val="left"/>
        <w:rPr>
          <w:ins w:id="2469" w:author="Ignacio Ribera Diaz" w:date="2018-09-13T03:22:00Z"/>
          <w:rStyle w:val="Hipervnculo"/>
        </w:rPr>
        <w:pPrChange w:id="2470" w:author="Ignacio Ribera Diaz" w:date="2018-09-14T05:40:00Z">
          <w:pPr/>
        </w:pPrChange>
      </w:pPr>
      <w:ins w:id="2471" w:author="Ignacio Ribera Diaz" w:date="2018-09-14T05:38:00Z">
        <w:r w:rsidRPr="00C80F1B">
          <w:rPr>
            <w:rStyle w:val="Hipervnculo"/>
            <w:color w:val="auto"/>
            <w:u w:val="none"/>
            <w:rPrChange w:id="2472" w:author="Ignacio Ribera Diaz" w:date="2018-09-14T05:38:00Z">
              <w:rPr>
                <w:rStyle w:val="Hipervnculo"/>
              </w:rPr>
            </w:rPrChange>
          </w:rPr>
          <w:t xml:space="preserve">Git. </w:t>
        </w:r>
        <w:r w:rsidRPr="00C80F1B">
          <w:rPr>
            <w:rStyle w:val="Hipervnculo"/>
          </w:rPr>
          <w:t>https://git-scm.com/docs</w:t>
        </w:r>
      </w:ins>
    </w:p>
    <w:p w14:paraId="0F332587" w14:textId="5FE8E36B" w:rsidR="003045F6" w:rsidRPr="00C80F1B" w:rsidDel="00503CAA" w:rsidRDefault="00C80F1B">
      <w:pPr>
        <w:jc w:val="left"/>
        <w:rPr>
          <w:del w:id="2473" w:author="Ignacio Ribera Diaz" w:date="2018-09-13T03:23:00Z"/>
        </w:rPr>
        <w:pPrChange w:id="2474" w:author="Ignacio Ribera Diaz" w:date="2018-09-14T05:40:00Z">
          <w:pPr/>
        </w:pPrChange>
      </w:pPr>
      <w:proofErr w:type="spellStart"/>
      <w:ins w:id="2475" w:author="Ignacio Ribera Diaz" w:date="2018-09-14T05:40:00Z">
        <w:r w:rsidRPr="00C80F1B">
          <w:t>Youtube</w:t>
        </w:r>
        <w:proofErr w:type="spellEnd"/>
        <w:r>
          <w:t>, canal:</w:t>
        </w:r>
        <w:r w:rsidRPr="00C80F1B">
          <w:t xml:space="preserve"> </w:t>
        </w:r>
        <w:proofErr w:type="spellStart"/>
        <w:r w:rsidRPr="00C80F1B">
          <w:rPr>
            <w:rPrChange w:id="2476" w:author="Ignacio Ribera Diaz" w:date="2018-09-14T05:40:00Z">
              <w:rPr>
                <w:lang w:val="en-US"/>
              </w:rPr>
            </w:rPrChange>
          </w:rPr>
          <w:t>pildorasinformaticas</w:t>
        </w:r>
        <w:proofErr w:type="spellEnd"/>
        <w:r w:rsidRPr="00C80F1B">
          <w:rPr>
            <w:rPrChange w:id="2477" w:author="Ignacio Ribera Diaz" w:date="2018-09-14T05:40:00Z">
              <w:rPr>
                <w:lang w:val="en-US"/>
              </w:rPr>
            </w:rPrChange>
          </w:rPr>
          <w:t xml:space="preserve">. </w:t>
        </w:r>
        <w:r>
          <w:fldChar w:fldCharType="begin"/>
        </w:r>
        <w:r>
          <w:instrText xml:space="preserve"> HYPERLINK "</w:instrText>
        </w:r>
      </w:ins>
      <w:ins w:id="2478" w:author="Ignacio Ribera Diaz" w:date="2018-09-13T03:23:00Z">
        <w:r w:rsidRPr="00C80F1B">
          <w:rPr>
            <w:rPrChange w:id="2479" w:author="Ignacio Ribera Diaz" w:date="2018-09-14T05:40:00Z">
              <w:rPr>
                <w:rStyle w:val="Hipervnculo"/>
              </w:rPr>
            </w:rPrChange>
          </w:rPr>
          <w:instrText>https://www.youtube.com/channel/UCdulIs-x_xrRd1ezwJZR9ww?&amp;ab_channel=pildorasinformaticas</w:instrText>
        </w:r>
      </w:ins>
      <w:ins w:id="2480" w:author="Ignacio Ribera Diaz" w:date="2018-09-14T05:40:00Z">
        <w:r>
          <w:instrText xml:space="preserve">" </w:instrText>
        </w:r>
        <w:r>
          <w:fldChar w:fldCharType="separate"/>
        </w:r>
      </w:ins>
      <w:ins w:id="2481" w:author="Ignacio Ribera Diaz" w:date="2018-09-13T03:23:00Z">
        <w:r w:rsidRPr="00D05C25">
          <w:rPr>
            <w:rStyle w:val="Hipervnculo"/>
          </w:rPr>
          <w:t>https://www.youtube.com/channel/UCdulIs-x_xrRd1ezwJZR9ww?&amp;ab_channel=pildorasinformaticas</w:t>
        </w:r>
      </w:ins>
      <w:ins w:id="2482" w:author="Ignacio Ribera Diaz" w:date="2018-09-14T05:40:00Z">
        <w:r>
          <w:fldChar w:fldCharType="end"/>
        </w:r>
      </w:ins>
    </w:p>
    <w:p w14:paraId="18DDE1BF" w14:textId="527A8A8D" w:rsidR="00503CAA" w:rsidRPr="00C80F1B" w:rsidRDefault="00503CAA">
      <w:pPr>
        <w:jc w:val="left"/>
        <w:rPr>
          <w:ins w:id="2483" w:author="Ignacio Ribera Diaz" w:date="2018-09-13T04:40:00Z"/>
        </w:rPr>
        <w:pPrChange w:id="2484" w:author="Ignacio Ribera Diaz" w:date="2018-09-14T05:40:00Z">
          <w:pPr/>
        </w:pPrChange>
      </w:pPr>
    </w:p>
    <w:p w14:paraId="4222321E" w14:textId="2A5F782F" w:rsidR="00503CAA" w:rsidRDefault="00D647B5">
      <w:pPr>
        <w:jc w:val="left"/>
        <w:rPr>
          <w:ins w:id="2485" w:author="Ignacio Ribera Diaz" w:date="2018-09-13T04:40:00Z"/>
        </w:rPr>
        <w:pPrChange w:id="2486" w:author="Ignacio Ribera Diaz" w:date="2018-09-14T05:40:00Z">
          <w:pPr/>
        </w:pPrChange>
      </w:pPr>
      <w:ins w:id="2487" w:author="Ignacio Ribera Diaz" w:date="2018-09-14T02:15:00Z">
        <w:r>
          <w:t>Gutiérrez</w:t>
        </w:r>
      </w:ins>
      <w:ins w:id="2488" w:author="Ignacio Ribera Diaz" w:date="2018-09-13T04:41:00Z">
        <w:r w:rsidR="00503CAA">
          <w:t xml:space="preserve">, </w:t>
        </w:r>
      </w:ins>
      <w:ins w:id="2489" w:author="Ignacio Ribera Diaz" w:date="2018-09-14T02:14:00Z">
        <w:r>
          <w:t>R. T</w:t>
        </w:r>
      </w:ins>
      <w:ins w:id="2490" w:author="Ignacio Ribera Diaz" w:date="2018-09-13T04:41:00Z">
        <w:r w:rsidR="00503CAA">
          <w:t>. (</w:t>
        </w:r>
      </w:ins>
      <w:ins w:id="2491" w:author="Ignacio Ribera Diaz" w:date="2018-09-14T02:18:00Z">
        <w:r>
          <w:t xml:space="preserve">2014, </w:t>
        </w:r>
      </w:ins>
      <w:ins w:id="2492" w:author="Ignacio Ribera Diaz" w:date="2018-09-14T02:19:00Z">
        <w:r>
          <w:t xml:space="preserve">10 de </w:t>
        </w:r>
        <w:proofErr w:type="gramStart"/>
        <w:r>
          <w:t>Marzo</w:t>
        </w:r>
      </w:ins>
      <w:proofErr w:type="gramEnd"/>
      <w:ins w:id="2493" w:author="Ignacio Ribera Diaz" w:date="2018-09-13T04:42:00Z">
        <w:r w:rsidR="00503CAA">
          <w:t>). El inicio de la Web: historia y cronología del hipertexto hasta HTML 4.0 (1990-99)</w:t>
        </w:r>
      </w:ins>
      <w:ins w:id="2494" w:author="Ignacio Ribera Diaz" w:date="2018-09-13T04:43:00Z">
        <w:r w:rsidR="00503CAA">
          <w:t xml:space="preserve">. </w:t>
        </w:r>
        <w:proofErr w:type="spellStart"/>
        <w:r w:rsidR="00503CAA">
          <w:t>ArtefaCToS</w:t>
        </w:r>
        <w:proofErr w:type="spellEnd"/>
        <w:r w:rsidR="00503CAA">
          <w:t xml:space="preserve">. </w:t>
        </w:r>
      </w:ins>
      <w:ins w:id="2495" w:author="Ignacio Ribera Diaz" w:date="2018-09-13T04:40:00Z">
        <w:r w:rsidR="00503CAA">
          <w:t>Recuperado de</w:t>
        </w:r>
      </w:ins>
      <w:ins w:id="2496" w:author="Ignacio Ribera Diaz" w:date="2018-09-14T02:16:00Z">
        <w:r>
          <w:t xml:space="preserve">: </w:t>
        </w:r>
      </w:ins>
      <w:ins w:id="2497" w:author="Ignacio Ribera Diaz" w:date="2018-09-14T02:18:00Z">
        <w:r>
          <w:fldChar w:fldCharType="begin"/>
        </w:r>
        <w:r>
          <w:instrText xml:space="preserve"> HYPERLINK "</w:instrText>
        </w:r>
      </w:ins>
      <w:ins w:id="2498" w:author="Ignacio Ribera Diaz" w:date="2018-09-13T04:40:00Z">
        <w:r w:rsidRPr="00D647B5">
          <w:rPr>
            <w:rPrChange w:id="2499" w:author="Ignacio Ribera Diaz" w:date="2018-09-14T02:18:00Z">
              <w:rPr>
                <w:rStyle w:val="Hipervnculo"/>
              </w:rPr>
            </w:rPrChange>
          </w:rPr>
          <w:instrText>http://revistas.usal.es/index.php/artefactos/article/viewFile/12423/12757</w:instrText>
        </w:r>
      </w:ins>
      <w:ins w:id="2500" w:author="Ignacio Ribera Diaz" w:date="2018-09-14T02:18:00Z">
        <w:r>
          <w:instrText xml:space="preserve">" </w:instrText>
        </w:r>
        <w:r>
          <w:fldChar w:fldCharType="separate"/>
        </w:r>
      </w:ins>
      <w:ins w:id="2501" w:author="Ignacio Ribera Diaz" w:date="2018-09-13T04:40:00Z">
        <w:r w:rsidRPr="00D05C25">
          <w:rPr>
            <w:rStyle w:val="Hipervnculo"/>
          </w:rPr>
          <w:t>http://revistas.usal.es/index.php/artefactos/article/viewFile/12423/12757</w:t>
        </w:r>
      </w:ins>
      <w:ins w:id="2502" w:author="Ignacio Ribera Diaz" w:date="2018-09-14T02:18:00Z">
        <w:r>
          <w:fldChar w:fldCharType="end"/>
        </w:r>
      </w:ins>
    </w:p>
    <w:p w14:paraId="57C7E549" w14:textId="77777777" w:rsidR="003045F6" w:rsidRDefault="003045F6" w:rsidP="00CD185C">
      <w:pPr>
        <w:rPr>
          <w:ins w:id="2503" w:author="Ignacio Ribera Diaz" w:date="2018-09-13T03:24:00Z"/>
        </w:rPr>
      </w:pPr>
    </w:p>
    <w:p w14:paraId="2505340C" w14:textId="53AA748B" w:rsidR="00400AFF" w:rsidRDefault="00400AFF"/>
    <w:p w14:paraId="4D45DD93" w14:textId="1C543D63" w:rsidR="00400AFF" w:rsidRDefault="00400AFF" w:rsidP="00400AFF">
      <w:pPr>
        <w:pStyle w:val="Ttulo2"/>
      </w:pPr>
      <w:bookmarkStart w:id="2504" w:name="_Toc524664814"/>
      <w:r>
        <w:t>8.2 Libros</w:t>
      </w:r>
      <w:bookmarkEnd w:id="2504"/>
    </w:p>
    <w:p w14:paraId="66C3CB51" w14:textId="77777777" w:rsidR="00400AFF" w:rsidRPr="00400AFF" w:rsidRDefault="00400AFF" w:rsidP="00400AFF"/>
    <w:p w14:paraId="0D83A1ED" w14:textId="42717033" w:rsidR="00400AFF" w:rsidRDefault="00400AFF">
      <w:pPr>
        <w:jc w:val="left"/>
        <w:rPr>
          <w:shd w:val="clear" w:color="auto" w:fill="FFFFFF"/>
        </w:rPr>
        <w:pPrChange w:id="2505" w:author="Ignacio Ribera Diaz" w:date="2018-09-14T05:43:00Z">
          <w:pPr/>
        </w:pPrChange>
      </w:pPr>
      <w:del w:id="2506" w:author="Ignacio Ribera Diaz" w:date="2018-09-13T04:55:00Z">
        <w:r w:rsidRPr="00400AFF" w:rsidDel="003B3C99">
          <w:rPr>
            <w:shd w:val="clear" w:color="auto" w:fill="FFFFFF"/>
          </w:rPr>
          <w:delText>El gran libro de HTML5, CSS3 y Javascript</w:delText>
        </w:r>
        <w:r w:rsidR="00FA34C3" w:rsidDel="003B3C99">
          <w:rPr>
            <w:shd w:val="clear" w:color="auto" w:fill="FFFFFF"/>
          </w:rPr>
          <w:delText xml:space="preserve">; </w:delText>
        </w:r>
        <w:r w:rsidRPr="00400AFF" w:rsidDel="003B3C99">
          <w:rPr>
            <w:shd w:val="clear" w:color="auto" w:fill="FFFFFF"/>
          </w:rPr>
          <w:delText xml:space="preserve">Juan Diego </w:delText>
        </w:r>
      </w:del>
      <w:proofErr w:type="spellStart"/>
      <w:r w:rsidRPr="00400AFF">
        <w:rPr>
          <w:shd w:val="clear" w:color="auto" w:fill="FFFFFF"/>
        </w:rPr>
        <w:t>Gauchat</w:t>
      </w:r>
      <w:proofErr w:type="spellEnd"/>
      <w:ins w:id="2507" w:author="Ignacio Ribera Diaz" w:date="2018-09-13T04:51:00Z">
        <w:r w:rsidR="003B3C99">
          <w:rPr>
            <w:shd w:val="clear" w:color="auto" w:fill="FFFFFF"/>
          </w:rPr>
          <w:t xml:space="preserve">, J. D. (2017). El gran libro de HTML5, CSS3 y JavaScript. </w:t>
        </w:r>
      </w:ins>
      <w:ins w:id="2508" w:author="Ignacio Ribera Diaz" w:date="2018-09-13T04:52:00Z">
        <w:r w:rsidR="003B3C99">
          <w:rPr>
            <w:shd w:val="clear" w:color="auto" w:fill="FFFFFF"/>
          </w:rPr>
          <w:t>Barcelona, España: Marcombo.</w:t>
        </w:r>
      </w:ins>
    </w:p>
    <w:p w14:paraId="2EABA237" w14:textId="30042118" w:rsidR="00400AFF" w:rsidDel="00C80F1B" w:rsidRDefault="00C80F1B">
      <w:pPr>
        <w:jc w:val="left"/>
        <w:rPr>
          <w:del w:id="2509" w:author="Ignacio Ribera Diaz" w:date="2018-09-14T05:41:00Z"/>
          <w:shd w:val="clear" w:color="auto" w:fill="FFFFFF"/>
        </w:rPr>
        <w:pPrChange w:id="2510" w:author="Ignacio Ribera Diaz" w:date="2018-09-14T05:43:00Z">
          <w:pPr/>
        </w:pPrChange>
      </w:pPr>
      <w:ins w:id="2511" w:author="Ignacio Ribera Diaz" w:date="2018-09-14T05:41:00Z">
        <w:r>
          <w:rPr>
            <w:shd w:val="clear" w:color="auto" w:fill="FFFFFF"/>
          </w:rPr>
          <w:t xml:space="preserve">Kennedy B., </w:t>
        </w:r>
        <w:proofErr w:type="spellStart"/>
        <w:r>
          <w:rPr>
            <w:shd w:val="clear" w:color="auto" w:fill="FFFFFF"/>
          </w:rPr>
          <w:t>Musciano</w:t>
        </w:r>
        <w:proofErr w:type="spellEnd"/>
        <w:r>
          <w:rPr>
            <w:shd w:val="clear" w:color="auto" w:fill="FFFFFF"/>
          </w:rPr>
          <w:t xml:space="preserve"> C. (1996). </w:t>
        </w:r>
        <w:proofErr w:type="spellStart"/>
        <w:r>
          <w:rPr>
            <w:shd w:val="clear" w:color="auto" w:fill="FFFFFF"/>
          </w:rPr>
          <w:t>Html</w:t>
        </w:r>
        <w:proofErr w:type="spellEnd"/>
        <w:r>
          <w:rPr>
            <w:shd w:val="clear" w:color="auto" w:fill="FFFFFF"/>
          </w:rPr>
          <w:t xml:space="preserve"> y </w:t>
        </w:r>
        <w:proofErr w:type="spellStart"/>
        <w:r>
          <w:rPr>
            <w:shd w:val="clear" w:color="auto" w:fill="FFFFFF"/>
          </w:rPr>
          <w:t>Xhtml</w:t>
        </w:r>
        <w:proofErr w:type="spellEnd"/>
        <w:r>
          <w:rPr>
            <w:shd w:val="clear" w:color="auto" w:fill="FFFFFF"/>
          </w:rPr>
          <w:t xml:space="preserve">: La </w:t>
        </w:r>
        <w:proofErr w:type="spellStart"/>
        <w:r>
          <w:rPr>
            <w:shd w:val="clear" w:color="auto" w:fill="FFFFFF"/>
          </w:rPr>
          <w:t>Guia</w:t>
        </w:r>
        <w:proofErr w:type="spellEnd"/>
        <w:r>
          <w:rPr>
            <w:shd w:val="clear" w:color="auto" w:fill="FFFFFF"/>
          </w:rPr>
          <w:t xml:space="preserve"> Definitiva; </w:t>
        </w:r>
        <w:r w:rsidRPr="00400AFF">
          <w:rPr>
            <w:shd w:val="clear" w:color="auto" w:fill="FFFFFF"/>
          </w:rPr>
          <w:t xml:space="preserve">Chuck </w:t>
        </w:r>
        <w:proofErr w:type="spellStart"/>
        <w:proofErr w:type="gramStart"/>
        <w:r w:rsidRPr="00400AFF">
          <w:rPr>
            <w:shd w:val="clear" w:color="auto" w:fill="FFFFFF"/>
          </w:rPr>
          <w:t>Musciano</w:t>
        </w:r>
        <w:proofErr w:type="spellEnd"/>
        <w:r w:rsidDel="00C80F1B">
          <w:rPr>
            <w:shd w:val="clear" w:color="auto" w:fill="FFFFFF"/>
          </w:rPr>
          <w:t xml:space="preserve"> </w:t>
        </w:r>
      </w:ins>
      <w:ins w:id="2512" w:author="Ignacio Ribera Diaz" w:date="2018-09-14T05:42:00Z">
        <w:r>
          <w:rPr>
            <w:shd w:val="clear" w:color="auto" w:fill="FFFFFF"/>
          </w:rPr>
          <w:t>,</w:t>
        </w:r>
        <w:proofErr w:type="gramEnd"/>
        <w:r>
          <w:rPr>
            <w:shd w:val="clear" w:color="auto" w:fill="FFFFFF"/>
          </w:rPr>
          <w:t xml:space="preserve"> O’Reilly Media</w:t>
        </w:r>
      </w:ins>
      <w:del w:id="2513" w:author="Ignacio Ribera Diaz" w:date="2018-09-14T05:41:00Z">
        <w:r w:rsidR="00400AFF" w:rsidDel="00C80F1B">
          <w:rPr>
            <w:shd w:val="clear" w:color="auto" w:fill="FFFFFF"/>
          </w:rPr>
          <w:delText>Html y Xhtml: La Guia Definitiva</w:delText>
        </w:r>
        <w:r w:rsidR="00FA34C3" w:rsidDel="00C80F1B">
          <w:rPr>
            <w:shd w:val="clear" w:color="auto" w:fill="FFFFFF"/>
          </w:rPr>
          <w:delText>;</w:delText>
        </w:r>
        <w:r w:rsidR="00400AFF" w:rsidDel="00C80F1B">
          <w:rPr>
            <w:shd w:val="clear" w:color="auto" w:fill="FFFFFF"/>
          </w:rPr>
          <w:delText xml:space="preserve"> </w:delText>
        </w:r>
        <w:r w:rsidR="00400AFF" w:rsidRPr="00400AFF" w:rsidDel="00C80F1B">
          <w:rPr>
            <w:shd w:val="clear" w:color="auto" w:fill="FFFFFF"/>
          </w:rPr>
          <w:delText>Chuck Musciano</w:delText>
        </w:r>
        <w:r w:rsidR="00400AFF" w:rsidDel="00C80F1B">
          <w:rPr>
            <w:color w:val="222222"/>
            <w:shd w:val="clear" w:color="auto" w:fill="FFFFFF"/>
          </w:rPr>
          <w:delText>, </w:delText>
        </w:r>
        <w:r w:rsidR="00400AFF" w:rsidRPr="00400AFF" w:rsidDel="00C80F1B">
          <w:rPr>
            <w:shd w:val="clear" w:color="auto" w:fill="FFFFFF"/>
          </w:rPr>
          <w:delText>Bill Kennedy</w:delText>
        </w:r>
      </w:del>
    </w:p>
    <w:p w14:paraId="3F0F8575" w14:textId="77777777" w:rsidR="00C80F1B" w:rsidRDefault="00C80F1B">
      <w:pPr>
        <w:jc w:val="left"/>
        <w:rPr>
          <w:ins w:id="2514" w:author="Ignacio Ribera Diaz" w:date="2018-09-14T05:41:00Z"/>
          <w:shd w:val="clear" w:color="auto" w:fill="FFFFFF"/>
        </w:rPr>
        <w:pPrChange w:id="2515" w:author="Ignacio Ribera Diaz" w:date="2018-09-14T05:43:00Z">
          <w:pPr/>
        </w:pPrChange>
      </w:pPr>
    </w:p>
    <w:p w14:paraId="48A81E40" w14:textId="4FF84925" w:rsidR="00FA34C3" w:rsidRDefault="00FA34C3">
      <w:pPr>
        <w:jc w:val="left"/>
        <w:rPr>
          <w:shd w:val="clear" w:color="auto" w:fill="FFFFFF"/>
          <w:lang w:val="en-US"/>
        </w:rPr>
        <w:pPrChange w:id="2516" w:author="Ignacio Ribera Diaz" w:date="2018-09-14T05:43:00Z">
          <w:pPr/>
        </w:pPrChange>
      </w:pPr>
      <w:del w:id="2517" w:author="Ignacio Ribera Diaz" w:date="2018-09-14T05:43:00Z">
        <w:r w:rsidRPr="00FA34C3" w:rsidDel="00C80F1B">
          <w:rPr>
            <w:shd w:val="clear" w:color="auto" w:fill="FFFFFF"/>
            <w:lang w:val="en-US"/>
          </w:rPr>
          <w:delText>HTML &amp; CSS: Design and Build Web Sites</w:delText>
        </w:r>
        <w:r w:rsidDel="00C80F1B">
          <w:rPr>
            <w:shd w:val="clear" w:color="auto" w:fill="FFFFFF"/>
            <w:lang w:val="en-US"/>
          </w:rPr>
          <w:delText xml:space="preserve">; </w:delText>
        </w:r>
        <w:r w:rsidRPr="00FA34C3" w:rsidDel="00C80F1B">
          <w:rPr>
            <w:shd w:val="clear" w:color="auto" w:fill="FFFFFF"/>
            <w:lang w:val="en-US"/>
          </w:rPr>
          <w:delText xml:space="preserve">Jon </w:delText>
        </w:r>
      </w:del>
      <w:r w:rsidRPr="00FA34C3">
        <w:rPr>
          <w:shd w:val="clear" w:color="auto" w:fill="FFFFFF"/>
          <w:lang w:val="en-US"/>
        </w:rPr>
        <w:t>Duckett</w:t>
      </w:r>
      <w:ins w:id="2518" w:author="Ignacio Ribera Diaz" w:date="2018-09-14T05:43:00Z">
        <w:r w:rsidR="00C80F1B">
          <w:rPr>
            <w:shd w:val="clear" w:color="auto" w:fill="FFFFFF"/>
            <w:lang w:val="en-US"/>
          </w:rPr>
          <w:t xml:space="preserve"> J. </w:t>
        </w:r>
      </w:ins>
      <w:ins w:id="2519" w:author="Ignacio Ribera Diaz" w:date="2018-09-14T05:44:00Z">
        <w:r w:rsidR="00C80F1B">
          <w:rPr>
            <w:shd w:val="clear" w:color="auto" w:fill="FFFFFF"/>
            <w:lang w:val="en-US"/>
          </w:rPr>
          <w:t xml:space="preserve">(2011) </w:t>
        </w:r>
      </w:ins>
      <w:ins w:id="2520" w:author="Ignacio Ribera Diaz" w:date="2018-09-14T05:43:00Z">
        <w:r w:rsidR="00C80F1B" w:rsidRPr="00FA34C3">
          <w:rPr>
            <w:shd w:val="clear" w:color="auto" w:fill="FFFFFF"/>
            <w:lang w:val="en-US"/>
          </w:rPr>
          <w:t>HTML &amp; CSS: Design and Build Web Sites</w:t>
        </w:r>
      </w:ins>
      <w:ins w:id="2521" w:author="Ignacio Ribera Diaz" w:date="2018-09-14T05:44:00Z">
        <w:r w:rsidR="00C80F1B">
          <w:rPr>
            <w:shd w:val="clear" w:color="auto" w:fill="FFFFFF"/>
            <w:lang w:val="en-US"/>
          </w:rPr>
          <w:t>. Wiley John + Sons</w:t>
        </w:r>
      </w:ins>
    </w:p>
    <w:p w14:paraId="5C2F22B0" w14:textId="0FF1AF85" w:rsidR="00FA34C3" w:rsidDel="00C80F1B" w:rsidRDefault="00FA34C3">
      <w:pPr>
        <w:jc w:val="left"/>
        <w:rPr>
          <w:del w:id="2522" w:author="Ignacio Ribera Diaz" w:date="2018-09-14T05:46:00Z"/>
          <w:shd w:val="clear" w:color="auto" w:fill="FFFFFF"/>
          <w:lang w:val="en-US"/>
        </w:rPr>
        <w:pPrChange w:id="2523" w:author="Ignacio Ribera Diaz" w:date="2018-09-14T05:46:00Z">
          <w:pPr/>
        </w:pPrChange>
      </w:pPr>
      <w:del w:id="2524" w:author="Ignacio Ribera Diaz" w:date="2018-09-14T05:44:00Z">
        <w:r w:rsidRPr="00FA34C3" w:rsidDel="00C80F1B">
          <w:rPr>
            <w:shd w:val="clear" w:color="auto" w:fill="FFFFFF"/>
            <w:lang w:val="en-US"/>
          </w:rPr>
          <w:delText>JavaScript and JQuery: Interactive Front-End Web Development</w:delText>
        </w:r>
        <w:r w:rsidDel="00C80F1B">
          <w:rPr>
            <w:shd w:val="clear" w:color="auto" w:fill="FFFFFF"/>
            <w:lang w:val="en-US"/>
          </w:rPr>
          <w:delText xml:space="preserve">; Jon </w:delText>
        </w:r>
      </w:del>
      <w:r>
        <w:rPr>
          <w:shd w:val="clear" w:color="auto" w:fill="FFFFFF"/>
          <w:lang w:val="en-US"/>
        </w:rPr>
        <w:t>Duckett</w:t>
      </w:r>
      <w:ins w:id="2525" w:author="Ignacio Ribera Diaz" w:date="2018-09-14T05:44:00Z">
        <w:r w:rsidR="00C80F1B">
          <w:rPr>
            <w:shd w:val="clear" w:color="auto" w:fill="FFFFFF"/>
            <w:lang w:val="en-US"/>
          </w:rPr>
          <w:t xml:space="preserve"> J. </w:t>
        </w:r>
      </w:ins>
      <w:ins w:id="2526" w:author="Ignacio Ribera Diaz" w:date="2018-09-14T05:45:00Z">
        <w:r w:rsidR="00C80F1B">
          <w:rPr>
            <w:shd w:val="clear" w:color="auto" w:fill="FFFFFF"/>
            <w:lang w:val="en-US"/>
          </w:rPr>
          <w:t xml:space="preserve">(2014) </w:t>
        </w:r>
        <w:r w:rsidR="00C80F1B" w:rsidRPr="00FA34C3">
          <w:rPr>
            <w:shd w:val="clear" w:color="auto" w:fill="FFFFFF"/>
            <w:lang w:val="en-US"/>
          </w:rPr>
          <w:t xml:space="preserve">JavaScript and </w:t>
        </w:r>
        <w:proofErr w:type="spellStart"/>
        <w:r w:rsidR="00C80F1B" w:rsidRPr="00FA34C3">
          <w:rPr>
            <w:shd w:val="clear" w:color="auto" w:fill="FFFFFF"/>
            <w:lang w:val="en-US"/>
          </w:rPr>
          <w:t>JQuery</w:t>
        </w:r>
        <w:proofErr w:type="spellEnd"/>
        <w:r w:rsidR="00C80F1B" w:rsidRPr="00FA34C3">
          <w:rPr>
            <w:shd w:val="clear" w:color="auto" w:fill="FFFFFF"/>
            <w:lang w:val="en-US"/>
          </w:rPr>
          <w:t>: Interactive Front-End Web Development</w:t>
        </w:r>
        <w:r w:rsidR="00C80F1B">
          <w:rPr>
            <w:shd w:val="clear" w:color="auto" w:fill="FFFFFF"/>
            <w:lang w:val="en-US"/>
          </w:rPr>
          <w:t>. Wiley John + Sons</w:t>
        </w:r>
      </w:ins>
    </w:p>
    <w:p w14:paraId="5908E768" w14:textId="4890FA03" w:rsidR="00FA34C3" w:rsidRDefault="00FA34C3">
      <w:pPr>
        <w:jc w:val="left"/>
        <w:rPr>
          <w:shd w:val="clear" w:color="auto" w:fill="FFFFFF"/>
          <w:lang w:val="en-US"/>
        </w:rPr>
        <w:pPrChange w:id="2527" w:author="Ignacio Ribera Diaz" w:date="2018-09-14T05:46:00Z">
          <w:pPr/>
        </w:pPrChange>
      </w:pPr>
      <w:del w:id="2528" w:author="Ignacio Ribera Diaz" w:date="2018-09-14T05:45:00Z">
        <w:r w:rsidRPr="00FA34C3" w:rsidDel="00C80F1B">
          <w:rPr>
            <w:shd w:val="clear" w:color="auto" w:fill="FFFFFF"/>
            <w:lang w:val="en-US"/>
          </w:rPr>
          <w:delText>Web Design with Html CSS Javascript and Jquery Set</w:delText>
        </w:r>
        <w:r w:rsidDel="00C80F1B">
          <w:rPr>
            <w:shd w:val="clear" w:color="auto" w:fill="FFFFFF"/>
            <w:lang w:val="en-US"/>
          </w:rPr>
          <w:delText>; Jon D</w:delText>
        </w:r>
      </w:del>
      <w:del w:id="2529" w:author="Ignacio Ribera Diaz" w:date="2018-09-14T05:46:00Z">
        <w:r w:rsidDel="00C80F1B">
          <w:rPr>
            <w:shd w:val="clear" w:color="auto" w:fill="FFFFFF"/>
            <w:lang w:val="en-US"/>
          </w:rPr>
          <w:delText>uckett</w:delText>
        </w:r>
      </w:del>
    </w:p>
    <w:p w14:paraId="105DEF46" w14:textId="09FFC727" w:rsidR="00FA34C3" w:rsidRDefault="00FA34C3">
      <w:pPr>
        <w:jc w:val="left"/>
        <w:rPr>
          <w:shd w:val="clear" w:color="auto" w:fill="FAFAFA"/>
          <w:lang w:val="en-US"/>
        </w:rPr>
        <w:pPrChange w:id="2530" w:author="Ignacio Ribera Diaz" w:date="2018-09-14T05:43:00Z">
          <w:pPr/>
        </w:pPrChange>
      </w:pPr>
      <w:del w:id="2531" w:author="Ignacio Ribera Diaz" w:date="2018-09-14T05:46:00Z">
        <w:r w:rsidDel="00C80F1B">
          <w:rPr>
            <w:shd w:val="clear" w:color="auto" w:fill="FFFFFF"/>
            <w:lang w:val="en-US"/>
          </w:rPr>
          <w:delText>B</w:delText>
        </w:r>
        <w:r w:rsidRPr="00FA34C3" w:rsidDel="00C80F1B">
          <w:rPr>
            <w:shd w:val="clear" w:color="auto" w:fill="FAFAFA"/>
            <w:lang w:val="en-US"/>
          </w:rPr>
          <w:delText>eginning Web Programming with HTML, XHTML, and CS</w:delText>
        </w:r>
        <w:r w:rsidDel="00C80F1B">
          <w:rPr>
            <w:shd w:val="clear" w:color="auto" w:fill="FAFAFA"/>
            <w:lang w:val="en-US"/>
          </w:rPr>
          <w:delText xml:space="preserve">S; Jon </w:delText>
        </w:r>
      </w:del>
      <w:r>
        <w:rPr>
          <w:shd w:val="clear" w:color="auto" w:fill="FAFAFA"/>
          <w:lang w:val="en-US"/>
        </w:rPr>
        <w:t>Duckett</w:t>
      </w:r>
      <w:ins w:id="2532" w:author="Ignacio Ribera Diaz" w:date="2018-09-14T05:46:00Z">
        <w:r w:rsidR="00C80F1B">
          <w:rPr>
            <w:shd w:val="clear" w:color="auto" w:fill="FAFAFA"/>
            <w:lang w:val="en-US"/>
          </w:rPr>
          <w:t xml:space="preserve"> J. (</w:t>
        </w:r>
      </w:ins>
      <w:ins w:id="2533" w:author="Ignacio Ribera Diaz" w:date="2018-09-14T05:47:00Z">
        <w:r w:rsidR="00C80F1B">
          <w:rPr>
            <w:shd w:val="clear" w:color="auto" w:fill="FAFAFA"/>
            <w:lang w:val="en-US"/>
          </w:rPr>
          <w:t>2004</w:t>
        </w:r>
      </w:ins>
      <w:ins w:id="2534" w:author="Ignacio Ribera Diaz" w:date="2018-09-14T05:46:00Z">
        <w:r w:rsidR="00C80F1B">
          <w:rPr>
            <w:shd w:val="clear" w:color="auto" w:fill="FAFAFA"/>
            <w:lang w:val="en-US"/>
          </w:rPr>
          <w:t>)</w:t>
        </w:r>
      </w:ins>
      <w:ins w:id="2535" w:author="Ignacio Ribera Diaz" w:date="2018-09-14T05:47:00Z">
        <w:r w:rsidR="00C80F1B">
          <w:rPr>
            <w:shd w:val="clear" w:color="auto" w:fill="FAFAFA"/>
            <w:lang w:val="en-US"/>
          </w:rPr>
          <w:t xml:space="preserve"> </w:t>
        </w:r>
        <w:r w:rsidR="00C80F1B">
          <w:rPr>
            <w:shd w:val="clear" w:color="auto" w:fill="FFFFFF"/>
            <w:lang w:val="en-US"/>
          </w:rPr>
          <w:t>B</w:t>
        </w:r>
        <w:r w:rsidR="00C80F1B" w:rsidRPr="00FA34C3">
          <w:rPr>
            <w:shd w:val="clear" w:color="auto" w:fill="FAFAFA"/>
            <w:lang w:val="en-US"/>
          </w:rPr>
          <w:t>eginning Web Programming with HTML, XHTML, and CS</w:t>
        </w:r>
        <w:r w:rsidR="00C80F1B">
          <w:rPr>
            <w:shd w:val="clear" w:color="auto" w:fill="FAFAFA"/>
            <w:lang w:val="en-US"/>
          </w:rPr>
          <w:t>S. Willey John + Sons</w:t>
        </w:r>
      </w:ins>
    </w:p>
    <w:p w14:paraId="58519A5E" w14:textId="7FF38399" w:rsidR="00FA34C3" w:rsidRDefault="00FA34C3">
      <w:pPr>
        <w:jc w:val="left"/>
        <w:rPr>
          <w:shd w:val="clear" w:color="auto" w:fill="FAFAFA"/>
          <w:lang w:val="en-US"/>
        </w:rPr>
        <w:pPrChange w:id="2536" w:author="Ignacio Ribera Diaz" w:date="2018-09-14T05:43:00Z">
          <w:pPr/>
        </w:pPrChange>
      </w:pPr>
      <w:del w:id="2537" w:author="Ignacio Ribera Diaz" w:date="2018-09-14T05:47:00Z">
        <w:r w:rsidRPr="00FA34C3" w:rsidDel="00C80F1B">
          <w:rPr>
            <w:shd w:val="clear" w:color="auto" w:fill="FAFAFA"/>
            <w:lang w:val="en-US"/>
          </w:rPr>
          <w:delText>Beginning HTML, XHTML, CSS, and JavaScript</w:delText>
        </w:r>
        <w:r w:rsidDel="00C80F1B">
          <w:rPr>
            <w:shd w:val="clear" w:color="auto" w:fill="FAFAFA"/>
            <w:lang w:val="en-US"/>
          </w:rPr>
          <w:delText xml:space="preserve">; Jon </w:delText>
        </w:r>
      </w:del>
      <w:r>
        <w:rPr>
          <w:shd w:val="clear" w:color="auto" w:fill="FAFAFA"/>
          <w:lang w:val="en-US"/>
        </w:rPr>
        <w:t>Duckett</w:t>
      </w:r>
      <w:ins w:id="2538" w:author="Ignacio Ribera Diaz" w:date="2018-09-14T05:47:00Z">
        <w:r w:rsidR="00C80F1B">
          <w:rPr>
            <w:shd w:val="clear" w:color="auto" w:fill="FAFAFA"/>
            <w:lang w:val="en-US"/>
          </w:rPr>
          <w:t xml:space="preserve"> </w:t>
        </w:r>
        <w:proofErr w:type="gramStart"/>
        <w:r w:rsidR="00C80F1B">
          <w:rPr>
            <w:shd w:val="clear" w:color="auto" w:fill="FAFAFA"/>
            <w:lang w:val="en-US"/>
          </w:rPr>
          <w:t>J.</w:t>
        </w:r>
      </w:ins>
      <w:ins w:id="2539" w:author="Ignacio Ribera Diaz" w:date="2018-09-14T05:48:00Z">
        <w:r w:rsidR="00C80F1B">
          <w:rPr>
            <w:shd w:val="clear" w:color="auto" w:fill="FAFAFA"/>
            <w:lang w:val="en-US"/>
          </w:rPr>
          <w:t>(</w:t>
        </w:r>
        <w:proofErr w:type="gramEnd"/>
        <w:r w:rsidR="00C80F1B">
          <w:rPr>
            <w:shd w:val="clear" w:color="auto" w:fill="FAFAFA"/>
            <w:lang w:val="en-US"/>
          </w:rPr>
          <w:t>2009)</w:t>
        </w:r>
      </w:ins>
      <w:ins w:id="2540" w:author="Ignacio Ribera Diaz" w:date="2018-09-14T05:47:00Z">
        <w:r w:rsidR="00C80F1B">
          <w:rPr>
            <w:shd w:val="clear" w:color="auto" w:fill="FAFAFA"/>
            <w:lang w:val="en-US"/>
          </w:rPr>
          <w:t xml:space="preserve"> </w:t>
        </w:r>
        <w:r w:rsidR="00C80F1B" w:rsidRPr="00FA34C3">
          <w:rPr>
            <w:shd w:val="clear" w:color="auto" w:fill="FAFAFA"/>
            <w:lang w:val="en-US"/>
          </w:rPr>
          <w:t>Beginning HTML, XHTML, CSS, and JavaScript</w:t>
        </w:r>
        <w:r w:rsidR="00C80F1B">
          <w:rPr>
            <w:shd w:val="clear" w:color="auto" w:fill="FAFAFA"/>
            <w:lang w:val="en-US"/>
          </w:rPr>
          <w:t>. Wiley John + Sons</w:t>
        </w:r>
      </w:ins>
    </w:p>
    <w:p w14:paraId="7AD9D19E" w14:textId="2B4203C6" w:rsidR="00417442" w:rsidRPr="00417442" w:rsidRDefault="00417442">
      <w:pPr>
        <w:jc w:val="left"/>
        <w:rPr>
          <w:shd w:val="clear" w:color="auto" w:fill="FFFFFF"/>
          <w:lang w:val="en-US"/>
        </w:rPr>
        <w:pPrChange w:id="2541" w:author="Ignacio Ribera Diaz" w:date="2018-09-14T05:43:00Z">
          <w:pPr/>
        </w:pPrChange>
      </w:pPr>
      <w:del w:id="2542" w:author="Ignacio Ribera Diaz" w:date="2018-09-14T05:49:00Z">
        <w:r w:rsidRPr="00417442" w:rsidDel="00C80F1B">
          <w:rPr>
            <w:shd w:val="clear" w:color="auto" w:fill="FFFFFF"/>
            <w:lang w:val="en-US"/>
          </w:rPr>
          <w:delText>Bootstrap: Responsive Web Development; J</w:delText>
        </w:r>
        <w:r w:rsidDel="00C80F1B">
          <w:rPr>
            <w:shd w:val="clear" w:color="auto" w:fill="FFFFFF"/>
            <w:lang w:val="en-US"/>
          </w:rPr>
          <w:delText xml:space="preserve">ake </w:delText>
        </w:r>
      </w:del>
      <w:r>
        <w:rPr>
          <w:shd w:val="clear" w:color="auto" w:fill="FFFFFF"/>
          <w:lang w:val="en-US"/>
        </w:rPr>
        <w:t>Spurlock</w:t>
      </w:r>
      <w:ins w:id="2543" w:author="Ignacio Ribera Diaz" w:date="2018-09-14T05:49:00Z">
        <w:r w:rsidR="00C80F1B">
          <w:rPr>
            <w:shd w:val="clear" w:color="auto" w:fill="FFFFFF"/>
            <w:lang w:val="en-US"/>
          </w:rPr>
          <w:t xml:space="preserve"> J. (</w:t>
        </w:r>
      </w:ins>
      <w:ins w:id="2544" w:author="Ignacio Ribera Diaz" w:date="2018-09-14T05:50:00Z">
        <w:r w:rsidR="003B52AA">
          <w:rPr>
            <w:shd w:val="clear" w:color="auto" w:fill="FFFFFF"/>
            <w:lang w:val="en-US"/>
          </w:rPr>
          <w:t>2013</w:t>
        </w:r>
      </w:ins>
      <w:ins w:id="2545" w:author="Ignacio Ribera Diaz" w:date="2018-09-14T05:49:00Z">
        <w:r w:rsidR="00C80F1B">
          <w:rPr>
            <w:shd w:val="clear" w:color="auto" w:fill="FFFFFF"/>
            <w:lang w:val="en-US"/>
          </w:rPr>
          <w:t xml:space="preserve">) </w:t>
        </w:r>
        <w:r w:rsidR="00C80F1B" w:rsidRPr="00417442">
          <w:rPr>
            <w:shd w:val="clear" w:color="auto" w:fill="FFFFFF"/>
            <w:lang w:val="en-US"/>
          </w:rPr>
          <w:t>Bootstrap: Responsive Web Development</w:t>
        </w:r>
        <w:r w:rsidR="00C80F1B">
          <w:rPr>
            <w:shd w:val="clear" w:color="auto" w:fill="FFFFFF"/>
            <w:lang w:val="en-US"/>
          </w:rPr>
          <w:t xml:space="preserve">. </w:t>
        </w:r>
      </w:ins>
      <w:ins w:id="2546" w:author="Ignacio Ribera Diaz" w:date="2018-09-14T05:50:00Z">
        <w:r w:rsidR="00C80F1B">
          <w:rPr>
            <w:shd w:val="clear" w:color="auto" w:fill="FFFFFF"/>
            <w:lang w:val="en-US"/>
          </w:rPr>
          <w:t>O’Reilly</w:t>
        </w:r>
        <w:r w:rsidR="003B52AA">
          <w:rPr>
            <w:shd w:val="clear" w:color="auto" w:fill="FFFFFF"/>
            <w:lang w:val="en-US"/>
          </w:rPr>
          <w:t xml:space="preserve"> Media</w:t>
        </w:r>
      </w:ins>
    </w:p>
    <w:p w14:paraId="4A58E3B8" w14:textId="62E2DD1A" w:rsidR="00400AFF" w:rsidRPr="00FA34C3" w:rsidRDefault="00417442">
      <w:pPr>
        <w:jc w:val="left"/>
        <w:rPr>
          <w:lang w:val="en-US"/>
        </w:rPr>
        <w:pPrChange w:id="2547" w:author="Ignacio Ribera Diaz" w:date="2018-09-14T05:43:00Z">
          <w:pPr/>
        </w:pPrChange>
      </w:pPr>
      <w:r>
        <w:rPr>
          <w:lang w:val="en-US"/>
        </w:rPr>
        <w:t xml:space="preserve">Mastering Bootstrap 4; Benjamin </w:t>
      </w:r>
      <w:proofErr w:type="spellStart"/>
      <w:r>
        <w:rPr>
          <w:lang w:val="en-US"/>
        </w:rPr>
        <w:t>Jakobus</w:t>
      </w:r>
      <w:proofErr w:type="spellEnd"/>
      <w:r>
        <w:rPr>
          <w:lang w:val="en-US"/>
        </w:rPr>
        <w:t>, Jason Marah</w:t>
      </w:r>
      <w:ins w:id="2548" w:author="Ignacio Ribera Diaz" w:date="2018-09-14T05:52:00Z">
        <w:r w:rsidR="003B52AA">
          <w:rPr>
            <w:lang w:val="en-US"/>
          </w:rPr>
          <w:t xml:space="preserve">. </w:t>
        </w:r>
        <w:proofErr w:type="spellStart"/>
        <w:r w:rsidR="003B52AA">
          <w:rPr>
            <w:lang w:val="en-US"/>
          </w:rPr>
          <w:t>Jakobus</w:t>
        </w:r>
        <w:proofErr w:type="spellEnd"/>
        <w:r w:rsidR="003B52AA">
          <w:rPr>
            <w:lang w:val="en-US"/>
          </w:rPr>
          <w:t xml:space="preserve"> B., Marah J. (2016) Mastering Bootstrap 4. </w:t>
        </w:r>
        <w:proofErr w:type="spellStart"/>
        <w:r w:rsidR="003B52AA">
          <w:rPr>
            <w:lang w:val="en-US"/>
          </w:rPr>
          <w:t>Packt</w:t>
        </w:r>
        <w:proofErr w:type="spellEnd"/>
        <w:r w:rsidR="003B52AA">
          <w:rPr>
            <w:lang w:val="en-US"/>
          </w:rPr>
          <w:t>.</w:t>
        </w:r>
      </w:ins>
    </w:p>
    <w:p w14:paraId="3009CD29" w14:textId="03107B2F" w:rsidR="0002076E" w:rsidRPr="00FA34C3" w:rsidRDefault="0002076E">
      <w:pPr>
        <w:spacing w:line="276" w:lineRule="auto"/>
        <w:jc w:val="left"/>
        <w:rPr>
          <w:lang w:val="en-US"/>
        </w:rPr>
        <w:pPrChange w:id="2549" w:author="Ignacio Ribera Diaz" w:date="2018-09-14T05:43:00Z">
          <w:pPr>
            <w:spacing w:line="276" w:lineRule="auto"/>
          </w:pPr>
        </w:pPrChange>
      </w:pPr>
      <w:r w:rsidRPr="00FA34C3">
        <w:rPr>
          <w:lang w:val="en-US"/>
        </w:rPr>
        <w:br w:type="page"/>
      </w:r>
    </w:p>
    <w:p w14:paraId="2A527305" w14:textId="3D3E17D7" w:rsidR="0002076E" w:rsidRDefault="00D57BBE" w:rsidP="001B50F7">
      <w:pPr>
        <w:pStyle w:val="Ttulo1"/>
        <w:spacing w:line="276" w:lineRule="auto"/>
      </w:pPr>
      <w:bookmarkStart w:id="2550" w:name="_Toc524664815"/>
      <w:proofErr w:type="spellStart"/>
      <w:r>
        <w:lastRenderedPageBreak/>
        <w:t>Apendice</w:t>
      </w:r>
      <w:proofErr w:type="spellEnd"/>
      <w:r w:rsidR="00843298">
        <w:t xml:space="preserve"> 1</w:t>
      </w:r>
      <w:bookmarkEnd w:id="2550"/>
    </w:p>
    <w:p w14:paraId="7701F56D" w14:textId="64296D0C" w:rsidR="00D57BBE" w:rsidRDefault="00D57BBE" w:rsidP="00D57BBE">
      <w:pPr>
        <w:rPr>
          <w:ins w:id="2551" w:author="Ignacio Ribera Diaz" w:date="2018-09-13T03:23:00Z"/>
        </w:rPr>
      </w:pPr>
    </w:p>
    <w:p w14:paraId="24494E43" w14:textId="0EDD2266" w:rsidR="003045F6" w:rsidRDefault="003045F6" w:rsidP="00D57BBE">
      <w:ins w:id="2552" w:author="Ignacio Ribera Diaz" w:date="2018-09-13T03:23:00Z">
        <w:r>
          <w:t xml:space="preserve">Fuente: </w:t>
        </w:r>
        <w:r>
          <w:rPr>
            <w:rStyle w:val="Hipervnculo"/>
          </w:rPr>
          <w:fldChar w:fldCharType="begin"/>
        </w:r>
        <w:r>
          <w:rPr>
            <w:rStyle w:val="Hipervnculo"/>
          </w:rPr>
          <w:instrText xml:space="preserve"> HYPERLINK "http://www.mclibre.org/consultar/amaya/css/css-propiedades.html" </w:instrText>
        </w:r>
        <w:r>
          <w:rPr>
            <w:rStyle w:val="Hipervnculo"/>
          </w:rPr>
          <w:fldChar w:fldCharType="separate"/>
        </w:r>
        <w:r w:rsidRPr="00C15193">
          <w:rPr>
            <w:rStyle w:val="Hipervnculo"/>
          </w:rPr>
          <w:t>http://www.mclibre.org/consultar/amaya/css/css-propiedades.html</w:t>
        </w:r>
        <w:r>
          <w:rPr>
            <w:rStyle w:val="Hipervnculo"/>
          </w:rPr>
          <w:fldChar w:fldCharType="end"/>
        </w:r>
      </w:ins>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6"/>
        <w:gridCol w:w="1318"/>
        <w:gridCol w:w="5990"/>
      </w:tblGrid>
      <w:tr w:rsidR="00D57BBE" w:rsidRPr="008869FD" w14:paraId="0FFA8516" w14:textId="77777777" w:rsidTr="00D57BBE">
        <w:tc>
          <w:tcPr>
            <w:tcW w:w="0" w:type="auto"/>
            <w:gridSpan w:val="3"/>
            <w:shd w:val="clear" w:color="auto" w:fill="FFFFFF"/>
            <w:tcMar>
              <w:top w:w="300" w:type="dxa"/>
              <w:left w:w="15" w:type="dxa"/>
              <w:bottom w:w="15" w:type="dxa"/>
              <w:right w:w="15" w:type="dxa"/>
            </w:tcMar>
            <w:vAlign w:val="center"/>
            <w:hideMark/>
          </w:tcPr>
          <w:p w14:paraId="2E3DB2A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Tipos</w:t>
            </w:r>
          </w:p>
        </w:tc>
      </w:tr>
      <w:tr w:rsidR="00D57BBE" w:rsidRPr="008869FD" w14:paraId="4C937268" w14:textId="77777777" w:rsidTr="00D57BBE">
        <w:tc>
          <w:tcPr>
            <w:tcW w:w="0" w:type="auto"/>
            <w:tcBorders>
              <w:top w:val="nil"/>
              <w:left w:val="nil"/>
              <w:bottom w:val="nil"/>
              <w:right w:val="nil"/>
            </w:tcBorders>
            <w:shd w:val="clear" w:color="auto" w:fill="EEEEEE"/>
            <w:vAlign w:val="center"/>
            <w:hideMark/>
          </w:tcPr>
          <w:p w14:paraId="18D0521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0AEB1A6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78616CAF"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19CD4BF7" w14:textId="77777777" w:rsidTr="00D57BBE">
        <w:tc>
          <w:tcPr>
            <w:tcW w:w="0" w:type="auto"/>
            <w:shd w:val="clear" w:color="auto" w:fill="FFFFFF"/>
            <w:vAlign w:val="center"/>
            <w:hideMark/>
          </w:tcPr>
          <w:p w14:paraId="4F98CAE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contador</w:t>
            </w:r>
          </w:p>
        </w:tc>
        <w:tc>
          <w:tcPr>
            <w:tcW w:w="0" w:type="auto"/>
            <w:shd w:val="clear" w:color="auto" w:fill="FFFFFF"/>
            <w:vAlign w:val="center"/>
            <w:hideMark/>
          </w:tcPr>
          <w:p w14:paraId="33AE13C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Contador</w:t>
            </w:r>
          </w:p>
        </w:tc>
        <w:tc>
          <w:tcPr>
            <w:tcW w:w="0" w:type="auto"/>
            <w:shd w:val="clear" w:color="auto" w:fill="FFFFFF"/>
            <w:vAlign w:val="center"/>
            <w:hideMark/>
          </w:tcPr>
          <w:p w14:paraId="3839BB25" w14:textId="77777777" w:rsidR="00D57BBE" w:rsidRPr="008869FD" w:rsidRDefault="00D57BBE" w:rsidP="008869FD">
            <w:pPr>
              <w:spacing w:before="150" w:after="150"/>
              <w:jc w:val="center"/>
              <w:rPr>
                <w:rFonts w:ascii="Arial" w:hAnsi="Arial" w:cs="Arial"/>
                <w:sz w:val="20"/>
                <w:szCs w:val="20"/>
              </w:rPr>
            </w:pPr>
            <w:proofErr w:type="spellStart"/>
            <w:proofErr w:type="gramStart"/>
            <w:r w:rsidRPr="008869FD">
              <w:rPr>
                <w:rFonts w:ascii="Arial" w:hAnsi="Arial" w:cs="Arial"/>
                <w:sz w:val="20"/>
                <w:szCs w:val="20"/>
              </w:rPr>
              <w:t>counter</w:t>
            </w:r>
            <w:proofErr w:type="spellEnd"/>
            <w:r w:rsidRPr="008869FD">
              <w:rPr>
                <w:rFonts w:ascii="Arial" w:hAnsi="Arial" w:cs="Arial"/>
                <w:sz w:val="20"/>
                <w:szCs w:val="20"/>
              </w:rPr>
              <w:t>(</w:t>
            </w:r>
            <w:proofErr w:type="gramEnd"/>
            <w:r w:rsidRPr="008869FD">
              <w:rPr>
                <w:rFonts w:ascii="Arial" w:hAnsi="Arial" w:cs="Arial"/>
                <w:sz w:val="20"/>
                <w:szCs w:val="20"/>
              </w:rPr>
              <w:t>nombre, estilo)</w:t>
            </w:r>
          </w:p>
        </w:tc>
      </w:tr>
      <w:tr w:rsidR="00D57BBE" w:rsidRPr="008869FD" w14:paraId="5B277343" w14:textId="77777777" w:rsidTr="00D57BBE">
        <w:tc>
          <w:tcPr>
            <w:tcW w:w="0" w:type="auto"/>
            <w:shd w:val="clear" w:color="auto" w:fill="EEEEEE"/>
            <w:vAlign w:val="center"/>
            <w:hideMark/>
          </w:tcPr>
          <w:p w14:paraId="73E80E2E"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"http://www.mclibre.org/consultar/amaya/css/css-fuente.html" \l "font-family" </w:instrText>
            </w:r>
            <w:r>
              <w:rPr>
                <w:rStyle w:val="Hipervnculo"/>
                <w:rFonts w:ascii="Arial" w:hAnsi="Arial" w:cs="Arial"/>
                <w:color w:val="auto"/>
                <w:sz w:val="20"/>
                <w:szCs w:val="20"/>
              </w:rPr>
              <w:fldChar w:fldCharType="separate"/>
            </w:r>
            <w:r w:rsidR="00D57BBE" w:rsidRPr="008869FD">
              <w:rPr>
                <w:rStyle w:val="Hipervnculo"/>
                <w:rFonts w:ascii="Arial" w:hAnsi="Arial" w:cs="Arial"/>
                <w:color w:val="auto"/>
                <w:sz w:val="20"/>
                <w:szCs w:val="20"/>
              </w:rPr>
              <w:t>familia-genérica</w:t>
            </w:r>
            <w:r>
              <w:rPr>
                <w:rStyle w:val="Hipervnculo"/>
                <w:rFonts w:ascii="Arial" w:hAnsi="Arial" w:cs="Arial"/>
                <w:color w:val="auto"/>
                <w:sz w:val="20"/>
                <w:szCs w:val="20"/>
              </w:rPr>
              <w:fldChar w:fldCharType="end"/>
            </w:r>
          </w:p>
        </w:tc>
        <w:tc>
          <w:tcPr>
            <w:tcW w:w="0" w:type="auto"/>
            <w:shd w:val="clear" w:color="auto" w:fill="EEEEEE"/>
            <w:vAlign w:val="center"/>
            <w:hideMark/>
          </w:tcPr>
          <w:p w14:paraId="2874F78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Familia genérica de fuente</w:t>
            </w:r>
          </w:p>
        </w:tc>
        <w:tc>
          <w:tcPr>
            <w:tcW w:w="0" w:type="auto"/>
            <w:shd w:val="clear" w:color="auto" w:fill="EEEEEE"/>
            <w:vAlign w:val="center"/>
            <w:hideMark/>
          </w:tcPr>
          <w:p w14:paraId="2A495AA7"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cursive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fantasy</w:t>
            </w:r>
            <w:proofErr w:type="spellEnd"/>
            <w:r w:rsidRPr="008869FD">
              <w:rPr>
                <w:rFonts w:ascii="Arial" w:hAnsi="Arial" w:cs="Arial"/>
                <w:sz w:val="20"/>
                <w:szCs w:val="20"/>
              </w:rPr>
              <w:t> | </w:t>
            </w:r>
            <w:proofErr w:type="spellStart"/>
            <w:r w:rsidRPr="008869FD">
              <w:rPr>
                <w:rStyle w:val="css-valor"/>
                <w:rFonts w:ascii="Arial" w:hAnsi="Arial" w:cs="Arial"/>
                <w:sz w:val="20"/>
                <w:szCs w:val="20"/>
              </w:rPr>
              <w:t>monospace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serif</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sans-serif</w:t>
            </w:r>
            <w:proofErr w:type="spellEnd"/>
          </w:p>
        </w:tc>
      </w:tr>
      <w:tr w:rsidR="00D57BBE" w:rsidRPr="00540349" w14:paraId="6CD667F5" w14:textId="77777777" w:rsidTr="00D57BBE">
        <w:tc>
          <w:tcPr>
            <w:tcW w:w="0" w:type="auto"/>
            <w:shd w:val="clear" w:color="auto" w:fill="FFFFFF"/>
            <w:vAlign w:val="center"/>
            <w:hideMark/>
          </w:tcPr>
          <w:p w14:paraId="137DACD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forma</w:t>
            </w:r>
          </w:p>
        </w:tc>
        <w:tc>
          <w:tcPr>
            <w:tcW w:w="0" w:type="auto"/>
            <w:shd w:val="clear" w:color="auto" w:fill="FFFFFF"/>
            <w:vAlign w:val="center"/>
            <w:hideMark/>
          </w:tcPr>
          <w:p w14:paraId="575C128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Forma</w:t>
            </w:r>
          </w:p>
        </w:tc>
        <w:tc>
          <w:tcPr>
            <w:tcW w:w="0" w:type="auto"/>
            <w:shd w:val="clear" w:color="auto" w:fill="FFFFFF"/>
            <w:vAlign w:val="center"/>
            <w:hideMark/>
          </w:tcPr>
          <w:p w14:paraId="02400397" w14:textId="77777777" w:rsidR="00D57BBE" w:rsidRPr="008869FD" w:rsidRDefault="00D57BBE" w:rsidP="008869FD">
            <w:pPr>
              <w:spacing w:before="150" w:after="150"/>
              <w:jc w:val="center"/>
              <w:rPr>
                <w:rFonts w:ascii="Arial" w:hAnsi="Arial" w:cs="Arial"/>
                <w:sz w:val="20"/>
                <w:szCs w:val="20"/>
                <w:lang w:val="en-US"/>
              </w:rPr>
            </w:pPr>
            <w:proofErr w:type="spellStart"/>
            <w:proofErr w:type="gramStart"/>
            <w:r w:rsidRPr="008869FD">
              <w:rPr>
                <w:rFonts w:ascii="Arial" w:hAnsi="Arial" w:cs="Arial"/>
                <w:sz w:val="20"/>
                <w:szCs w:val="20"/>
                <w:lang w:val="en-US"/>
              </w:rPr>
              <w:t>rect</w:t>
            </w:r>
            <w:proofErr w:type="spellEnd"/>
            <w:r w:rsidRPr="008869FD">
              <w:rPr>
                <w:rFonts w:ascii="Arial" w:hAnsi="Arial" w:cs="Arial"/>
                <w:sz w:val="20"/>
                <w:szCs w:val="20"/>
                <w:lang w:val="en-US"/>
              </w:rPr>
              <w:t>(</w:t>
            </w:r>
            <w:proofErr w:type="gramEnd"/>
            <w:r w:rsidRPr="008869FD">
              <w:rPr>
                <w:rFonts w:ascii="Arial" w:hAnsi="Arial" w:cs="Arial"/>
                <w:sz w:val="20"/>
                <w:szCs w:val="20"/>
                <w:lang w:val="en-US"/>
              </w:rPr>
              <w:t>top, right, bottom, left)</w:t>
            </w:r>
          </w:p>
        </w:tc>
      </w:tr>
      <w:tr w:rsidR="00D57BBE" w:rsidRPr="00540349" w14:paraId="61DF22DD" w14:textId="77777777" w:rsidTr="00D57BBE">
        <w:tc>
          <w:tcPr>
            <w:tcW w:w="0" w:type="auto"/>
            <w:shd w:val="clear" w:color="auto" w:fill="EEEEEE"/>
            <w:vAlign w:val="center"/>
            <w:hideMark/>
          </w:tcPr>
          <w:p w14:paraId="785F135F"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"http://www.mclibre.org/consultar/amaya/css/css-fuente.html" \l "tamano-absoluto" </w:instrText>
            </w:r>
            <w:r>
              <w:rPr>
                <w:rStyle w:val="Hipervnculo"/>
                <w:rFonts w:ascii="Arial" w:hAnsi="Arial" w:cs="Arial"/>
                <w:color w:val="auto"/>
                <w:sz w:val="20"/>
                <w:szCs w:val="20"/>
              </w:rPr>
              <w:fldChar w:fldCharType="separate"/>
            </w:r>
            <w:r w:rsidR="00D57BBE" w:rsidRPr="008869FD">
              <w:rPr>
                <w:rStyle w:val="Hipervnculo"/>
                <w:rFonts w:ascii="Arial" w:hAnsi="Arial" w:cs="Arial"/>
                <w:color w:val="auto"/>
                <w:sz w:val="20"/>
                <w:szCs w:val="20"/>
              </w:rPr>
              <w:t>tamaño-absoluto</w:t>
            </w:r>
            <w:r>
              <w:rPr>
                <w:rStyle w:val="Hipervnculo"/>
                <w:rFonts w:ascii="Arial" w:hAnsi="Arial" w:cs="Arial"/>
                <w:color w:val="auto"/>
                <w:sz w:val="20"/>
                <w:szCs w:val="20"/>
              </w:rPr>
              <w:fldChar w:fldCharType="end"/>
            </w:r>
          </w:p>
        </w:tc>
        <w:tc>
          <w:tcPr>
            <w:tcW w:w="0" w:type="auto"/>
            <w:shd w:val="clear" w:color="auto" w:fill="EEEEEE"/>
            <w:vAlign w:val="center"/>
            <w:hideMark/>
          </w:tcPr>
          <w:p w14:paraId="72770D8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 absoluto de fuente</w:t>
            </w:r>
          </w:p>
        </w:tc>
        <w:tc>
          <w:tcPr>
            <w:tcW w:w="0" w:type="auto"/>
            <w:shd w:val="clear" w:color="auto" w:fill="EEEEEE"/>
            <w:vAlign w:val="center"/>
            <w:hideMark/>
          </w:tcPr>
          <w:p w14:paraId="5C4F1B82"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xx-small</w:t>
            </w:r>
            <w:r w:rsidRPr="008869FD">
              <w:rPr>
                <w:rFonts w:ascii="Arial" w:hAnsi="Arial" w:cs="Arial"/>
                <w:sz w:val="20"/>
                <w:szCs w:val="20"/>
                <w:lang w:val="en-US"/>
              </w:rPr>
              <w:t> | </w:t>
            </w:r>
            <w:r w:rsidRPr="008869FD">
              <w:rPr>
                <w:rStyle w:val="css-valor"/>
                <w:rFonts w:ascii="Arial" w:hAnsi="Arial" w:cs="Arial"/>
                <w:sz w:val="20"/>
                <w:szCs w:val="20"/>
                <w:lang w:val="en-US"/>
              </w:rPr>
              <w:t>x-small</w:t>
            </w:r>
            <w:r w:rsidRPr="008869FD">
              <w:rPr>
                <w:rFonts w:ascii="Arial" w:hAnsi="Arial" w:cs="Arial"/>
                <w:sz w:val="20"/>
                <w:szCs w:val="20"/>
                <w:lang w:val="en-US"/>
              </w:rPr>
              <w:t> | </w:t>
            </w:r>
            <w:r w:rsidRPr="008869FD">
              <w:rPr>
                <w:rStyle w:val="css-valor"/>
                <w:rFonts w:ascii="Arial" w:hAnsi="Arial" w:cs="Arial"/>
                <w:sz w:val="20"/>
                <w:szCs w:val="20"/>
                <w:lang w:val="en-US"/>
              </w:rPr>
              <w:t>medium</w:t>
            </w:r>
            <w:r w:rsidRPr="008869FD">
              <w:rPr>
                <w:rFonts w:ascii="Arial" w:hAnsi="Arial" w:cs="Arial"/>
                <w:sz w:val="20"/>
                <w:szCs w:val="20"/>
                <w:lang w:val="en-US"/>
              </w:rPr>
              <w:t> | </w:t>
            </w:r>
            <w:r w:rsidRPr="008869FD">
              <w:rPr>
                <w:rStyle w:val="css-valor"/>
                <w:rFonts w:ascii="Arial" w:hAnsi="Arial" w:cs="Arial"/>
                <w:sz w:val="20"/>
                <w:szCs w:val="20"/>
                <w:lang w:val="en-US"/>
              </w:rPr>
              <w:t>large</w:t>
            </w:r>
            <w:r w:rsidRPr="008869FD">
              <w:rPr>
                <w:rFonts w:ascii="Arial" w:hAnsi="Arial" w:cs="Arial"/>
                <w:sz w:val="20"/>
                <w:szCs w:val="20"/>
                <w:lang w:val="en-US"/>
              </w:rPr>
              <w:t> | </w:t>
            </w:r>
            <w:r w:rsidRPr="008869FD">
              <w:rPr>
                <w:rStyle w:val="css-valor"/>
                <w:rFonts w:ascii="Arial" w:hAnsi="Arial" w:cs="Arial"/>
                <w:sz w:val="20"/>
                <w:szCs w:val="20"/>
                <w:lang w:val="en-US"/>
              </w:rPr>
              <w:t>x-large</w:t>
            </w:r>
            <w:r w:rsidRPr="008869FD">
              <w:rPr>
                <w:rFonts w:ascii="Arial" w:hAnsi="Arial" w:cs="Arial"/>
                <w:sz w:val="20"/>
                <w:szCs w:val="20"/>
                <w:lang w:val="en-US"/>
              </w:rPr>
              <w:t> | </w:t>
            </w:r>
            <w:r w:rsidRPr="008869FD">
              <w:rPr>
                <w:rStyle w:val="css-valor"/>
                <w:rFonts w:ascii="Arial" w:hAnsi="Arial" w:cs="Arial"/>
                <w:sz w:val="20"/>
                <w:szCs w:val="20"/>
                <w:lang w:val="en-US"/>
              </w:rPr>
              <w:t>xx-large</w:t>
            </w:r>
          </w:p>
        </w:tc>
      </w:tr>
      <w:tr w:rsidR="00D57BBE" w:rsidRPr="008869FD" w14:paraId="079621AD" w14:textId="77777777" w:rsidTr="00D57BBE">
        <w:tc>
          <w:tcPr>
            <w:tcW w:w="0" w:type="auto"/>
            <w:shd w:val="clear" w:color="auto" w:fill="FFFFFF"/>
            <w:vAlign w:val="center"/>
            <w:hideMark/>
          </w:tcPr>
          <w:p w14:paraId="484973EB"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"http://www.mclibre.org/consultar/amaya/css/css-fuente.html" \l "tamano-relativo" </w:instrText>
            </w:r>
            <w:r>
              <w:rPr>
                <w:rStyle w:val="Hipervnculo"/>
                <w:rFonts w:ascii="Arial" w:hAnsi="Arial" w:cs="Arial"/>
                <w:color w:val="auto"/>
                <w:sz w:val="20"/>
                <w:szCs w:val="20"/>
              </w:rPr>
              <w:fldChar w:fldCharType="separate"/>
            </w:r>
            <w:r w:rsidR="00D57BBE" w:rsidRPr="008869FD">
              <w:rPr>
                <w:rStyle w:val="Hipervnculo"/>
                <w:rFonts w:ascii="Arial" w:hAnsi="Arial" w:cs="Arial"/>
                <w:color w:val="auto"/>
                <w:sz w:val="20"/>
                <w:szCs w:val="20"/>
              </w:rPr>
              <w:t>tamaño-relativo</w:t>
            </w:r>
            <w:r>
              <w:rPr>
                <w:rStyle w:val="Hipervnculo"/>
                <w:rFonts w:ascii="Arial" w:hAnsi="Arial" w:cs="Arial"/>
                <w:color w:val="auto"/>
                <w:sz w:val="20"/>
                <w:szCs w:val="20"/>
              </w:rPr>
              <w:fldChar w:fldCharType="end"/>
            </w:r>
          </w:p>
        </w:tc>
        <w:tc>
          <w:tcPr>
            <w:tcW w:w="0" w:type="auto"/>
            <w:shd w:val="clear" w:color="auto" w:fill="FFFFFF"/>
            <w:vAlign w:val="center"/>
            <w:hideMark/>
          </w:tcPr>
          <w:p w14:paraId="44F0CCF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 relativo de fuente</w:t>
            </w:r>
          </w:p>
        </w:tc>
        <w:tc>
          <w:tcPr>
            <w:tcW w:w="0" w:type="auto"/>
            <w:shd w:val="clear" w:color="auto" w:fill="FFFFFF"/>
            <w:vAlign w:val="center"/>
            <w:hideMark/>
          </w:tcPr>
          <w:p w14:paraId="64F434B0"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larger</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smaller</w:t>
            </w:r>
            <w:proofErr w:type="spellEnd"/>
          </w:p>
        </w:tc>
      </w:tr>
      <w:tr w:rsidR="00D57BBE" w:rsidRPr="008869FD" w14:paraId="54E96E59" w14:textId="77777777" w:rsidTr="00D57BBE">
        <w:tc>
          <w:tcPr>
            <w:tcW w:w="0" w:type="auto"/>
            <w:shd w:val="clear" w:color="auto" w:fill="EEEEEE"/>
            <w:vAlign w:val="center"/>
            <w:hideMark/>
          </w:tcPr>
          <w:p w14:paraId="2596A63E"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uri</w:t>
            </w:r>
            <w:proofErr w:type="spellEnd"/>
            <w:r w:rsidRPr="008869FD">
              <w:rPr>
                <w:rFonts w:ascii="Arial" w:hAnsi="Arial" w:cs="Arial"/>
                <w:sz w:val="20"/>
                <w:szCs w:val="20"/>
              </w:rPr>
              <w:t xml:space="preserve"> (para </w:t>
            </w:r>
            <w:r w:rsidR="0002536E">
              <w:rPr>
                <w:rStyle w:val="Hipervnculo"/>
                <w:rFonts w:ascii="Arial" w:hAnsi="Arial" w:cs="Arial"/>
                <w:color w:val="auto"/>
                <w:sz w:val="20"/>
                <w:szCs w:val="20"/>
              </w:rPr>
              <w:fldChar w:fldCharType="begin"/>
            </w:r>
            <w:r w:rsidR="0002536E">
              <w:rPr>
                <w:rStyle w:val="Hipervnculo"/>
                <w:rFonts w:ascii="Arial" w:hAnsi="Arial" w:cs="Arial"/>
                <w:color w:val="auto"/>
                <w:sz w:val="20"/>
                <w:szCs w:val="20"/>
              </w:rPr>
              <w:instrText xml:space="preserve"> HYPERLINK "http://www.mclibre.org/consultar/amaya/css/css-fondos.html" \l "background-image" </w:instrText>
            </w:r>
            <w:r w:rsidR="0002536E">
              <w:rPr>
                <w:rStyle w:val="Hipervnculo"/>
                <w:rFonts w:ascii="Arial" w:hAnsi="Arial" w:cs="Arial"/>
                <w:color w:val="auto"/>
                <w:sz w:val="20"/>
                <w:szCs w:val="20"/>
              </w:rPr>
              <w:fldChar w:fldCharType="separate"/>
            </w:r>
            <w:r w:rsidRPr="008869FD">
              <w:rPr>
                <w:rStyle w:val="Hipervnculo"/>
                <w:rFonts w:ascii="Arial" w:hAnsi="Arial" w:cs="Arial"/>
                <w:color w:val="auto"/>
                <w:sz w:val="20"/>
                <w:szCs w:val="20"/>
              </w:rPr>
              <w:t>imagen de fondo</w:t>
            </w:r>
            <w:r w:rsidR="0002536E">
              <w:rPr>
                <w:rStyle w:val="Hipervnculo"/>
                <w:rFonts w:ascii="Arial" w:hAnsi="Arial" w:cs="Arial"/>
                <w:color w:val="auto"/>
                <w:sz w:val="20"/>
                <w:szCs w:val="20"/>
              </w:rPr>
              <w:fldChar w:fldCharType="end"/>
            </w:r>
            <w:r w:rsidRPr="008869FD">
              <w:rPr>
                <w:rFonts w:ascii="Arial" w:hAnsi="Arial" w:cs="Arial"/>
                <w:sz w:val="20"/>
                <w:szCs w:val="20"/>
              </w:rPr>
              <w:t> o </w:t>
            </w:r>
            <w:r w:rsidR="0002536E">
              <w:rPr>
                <w:rStyle w:val="Hipervnculo"/>
                <w:rFonts w:ascii="Arial" w:hAnsi="Arial" w:cs="Arial"/>
                <w:color w:val="auto"/>
                <w:sz w:val="20"/>
                <w:szCs w:val="20"/>
              </w:rPr>
              <w:fldChar w:fldCharType="begin"/>
            </w:r>
            <w:r w:rsidR="0002536E">
              <w:rPr>
                <w:rStyle w:val="Hipervnculo"/>
                <w:rFonts w:ascii="Arial" w:hAnsi="Arial" w:cs="Arial"/>
                <w:color w:val="auto"/>
                <w:sz w:val="20"/>
                <w:szCs w:val="20"/>
              </w:rPr>
              <w:instrText xml:space="preserve"> HYPERLINK "http://www.mclibre.org/consultar/amaya/css/css-fuentes-web.html" \l "webfonts" </w:instrText>
            </w:r>
            <w:r w:rsidR="0002536E">
              <w:rPr>
                <w:rStyle w:val="Hipervnculo"/>
                <w:rFonts w:ascii="Arial" w:hAnsi="Arial" w:cs="Arial"/>
                <w:color w:val="auto"/>
                <w:sz w:val="20"/>
                <w:szCs w:val="20"/>
              </w:rPr>
              <w:fldChar w:fldCharType="separate"/>
            </w:r>
            <w:r w:rsidRPr="008869FD">
              <w:rPr>
                <w:rStyle w:val="Hipervnculo"/>
                <w:rFonts w:ascii="Arial" w:hAnsi="Arial" w:cs="Arial"/>
                <w:color w:val="auto"/>
                <w:sz w:val="20"/>
                <w:szCs w:val="20"/>
              </w:rPr>
              <w:t>fuentes web</w:t>
            </w:r>
            <w:r w:rsidR="0002536E">
              <w:rPr>
                <w:rStyle w:val="Hipervnculo"/>
                <w:rFonts w:ascii="Arial" w:hAnsi="Arial" w:cs="Arial"/>
                <w:color w:val="auto"/>
                <w:sz w:val="20"/>
                <w:szCs w:val="20"/>
              </w:rPr>
              <w:fldChar w:fldCharType="end"/>
            </w:r>
            <w:r w:rsidRPr="008869FD">
              <w:rPr>
                <w:rFonts w:ascii="Arial" w:hAnsi="Arial" w:cs="Arial"/>
                <w:sz w:val="20"/>
                <w:szCs w:val="20"/>
              </w:rPr>
              <w:t>)</w:t>
            </w:r>
          </w:p>
        </w:tc>
        <w:tc>
          <w:tcPr>
            <w:tcW w:w="0" w:type="auto"/>
            <w:shd w:val="clear" w:color="auto" w:fill="EEEEEE"/>
            <w:vAlign w:val="center"/>
            <w:hideMark/>
          </w:tcPr>
          <w:p w14:paraId="1F745B7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Dirección absoluta o relativa</w:t>
            </w:r>
          </w:p>
        </w:tc>
        <w:tc>
          <w:tcPr>
            <w:tcW w:w="0" w:type="auto"/>
            <w:shd w:val="clear" w:color="auto" w:fill="EEEEEE"/>
            <w:vAlign w:val="center"/>
            <w:hideMark/>
          </w:tcPr>
          <w:p w14:paraId="4DE49308"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url</w:t>
            </w:r>
            <w:proofErr w:type="spellEnd"/>
            <w:r w:rsidRPr="008869FD">
              <w:rPr>
                <w:rFonts w:ascii="Arial" w:hAnsi="Arial" w:cs="Arial"/>
                <w:sz w:val="20"/>
                <w:szCs w:val="20"/>
              </w:rPr>
              <w:t>("</w:t>
            </w:r>
            <w:proofErr w:type="spellStart"/>
            <w:r w:rsidRPr="008869FD">
              <w:rPr>
                <w:rFonts w:ascii="Arial" w:hAnsi="Arial" w:cs="Arial"/>
                <w:sz w:val="20"/>
                <w:szCs w:val="20"/>
              </w:rPr>
              <w:t>ruta_y_nombre_de_archivo</w:t>
            </w:r>
            <w:proofErr w:type="spellEnd"/>
            <w:r w:rsidRPr="008869FD">
              <w:rPr>
                <w:rFonts w:ascii="Arial" w:hAnsi="Arial" w:cs="Arial"/>
                <w:sz w:val="20"/>
                <w:szCs w:val="20"/>
              </w:rPr>
              <w:t>")</w:t>
            </w:r>
          </w:p>
        </w:tc>
      </w:tr>
      <w:tr w:rsidR="00D57BBE" w:rsidRPr="008869FD" w14:paraId="6E47A8B5" w14:textId="77777777" w:rsidTr="00D57BBE">
        <w:tc>
          <w:tcPr>
            <w:tcW w:w="0" w:type="auto"/>
            <w:gridSpan w:val="3"/>
            <w:shd w:val="clear" w:color="auto" w:fill="FFFFFF"/>
            <w:tcMar>
              <w:top w:w="300" w:type="dxa"/>
              <w:left w:w="15" w:type="dxa"/>
              <w:bottom w:w="15" w:type="dxa"/>
              <w:right w:w="15" w:type="dxa"/>
            </w:tcMar>
            <w:vAlign w:val="center"/>
            <w:hideMark/>
          </w:tcPr>
          <w:p w14:paraId="1A3B415F"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Reglas arroba</w:t>
            </w:r>
          </w:p>
        </w:tc>
      </w:tr>
      <w:tr w:rsidR="00D57BBE" w:rsidRPr="008869FD" w14:paraId="5D0F7AC7" w14:textId="77777777" w:rsidTr="00D57BBE">
        <w:tc>
          <w:tcPr>
            <w:tcW w:w="0" w:type="auto"/>
            <w:tcBorders>
              <w:top w:val="nil"/>
              <w:left w:val="nil"/>
              <w:bottom w:val="nil"/>
              <w:right w:val="nil"/>
            </w:tcBorders>
            <w:shd w:val="clear" w:color="auto" w:fill="EEEEEE"/>
            <w:vAlign w:val="center"/>
            <w:hideMark/>
          </w:tcPr>
          <w:p w14:paraId="4E2027B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42A11410"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388B8F9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Descriptores / Características</w:t>
            </w:r>
          </w:p>
        </w:tc>
      </w:tr>
      <w:tr w:rsidR="00D57BBE" w:rsidRPr="008869FD" w14:paraId="053908BD" w14:textId="77777777" w:rsidTr="00D57BBE">
        <w:tc>
          <w:tcPr>
            <w:tcW w:w="0" w:type="auto"/>
            <w:shd w:val="clear" w:color="auto" w:fill="FFFFFF"/>
            <w:vAlign w:val="center"/>
            <w:hideMark/>
          </w:tcPr>
          <w:p w14:paraId="35E5FA9C"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"http://www.mclibre.org/consultar/amaya/css/css-fuentes-web.html" \l "webfonts" </w:instrText>
            </w:r>
            <w:r>
              <w:rPr>
                <w:rStyle w:val="Hipervnculo"/>
                <w:rFonts w:ascii="Arial" w:hAnsi="Arial" w:cs="Arial"/>
                <w:color w:val="auto"/>
                <w:sz w:val="20"/>
                <w:szCs w:val="20"/>
              </w:rPr>
              <w:fldChar w:fldCharType="separate"/>
            </w:r>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import</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52CC161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Importar recurso</w:t>
            </w:r>
          </w:p>
        </w:tc>
        <w:tc>
          <w:tcPr>
            <w:tcW w:w="0" w:type="auto"/>
            <w:shd w:val="clear" w:color="auto" w:fill="FFFFFF"/>
            <w:vAlign w:val="center"/>
            <w:hideMark/>
          </w:tcPr>
          <w:p w14:paraId="7A78BEB4"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feature"/>
                <w:rFonts w:ascii="Arial" w:hAnsi="Arial" w:cs="Arial"/>
                <w:sz w:val="20"/>
                <w:szCs w:val="20"/>
              </w:rPr>
              <w:t>url</w:t>
            </w:r>
            <w:proofErr w:type="spellEnd"/>
            <w:r w:rsidRPr="008869FD">
              <w:rPr>
                <w:rStyle w:val="css-feature"/>
                <w:rFonts w:ascii="Arial" w:hAnsi="Arial" w:cs="Arial"/>
                <w:sz w:val="20"/>
                <w:szCs w:val="20"/>
              </w:rPr>
              <w:t>(...)</w:t>
            </w:r>
          </w:p>
        </w:tc>
      </w:tr>
      <w:tr w:rsidR="00D57BBE" w:rsidRPr="00540349" w14:paraId="7DA61502" w14:textId="77777777" w:rsidTr="00D57BBE">
        <w:tc>
          <w:tcPr>
            <w:tcW w:w="0" w:type="auto"/>
            <w:shd w:val="clear" w:color="auto" w:fill="EEEEEE"/>
            <w:vAlign w:val="center"/>
            <w:hideMark/>
          </w:tcPr>
          <w:p w14:paraId="7810EC2F"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"http://www.mclibre.org/consultar/amaya/css/css-fuentes-web.html" \l "webfonts" </w:instrText>
            </w:r>
            <w:r>
              <w:rPr>
                <w:rStyle w:val="Hipervnculo"/>
                <w:rFonts w:ascii="Arial" w:hAnsi="Arial" w:cs="Arial"/>
                <w:color w:val="auto"/>
                <w:sz w:val="20"/>
                <w:szCs w:val="20"/>
              </w:rPr>
              <w:fldChar w:fldCharType="separate"/>
            </w:r>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font-face</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3C41C9C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Fuente web</w:t>
            </w:r>
          </w:p>
        </w:tc>
        <w:tc>
          <w:tcPr>
            <w:tcW w:w="0" w:type="auto"/>
            <w:shd w:val="clear" w:color="auto" w:fill="EEEEEE"/>
            <w:vAlign w:val="center"/>
            <w:hideMark/>
          </w:tcPr>
          <w:p w14:paraId="42E59C32" w14:textId="77777777" w:rsidR="00D57BBE" w:rsidRPr="008869FD" w:rsidRDefault="00D57BBE" w:rsidP="008869FD">
            <w:pPr>
              <w:spacing w:before="150" w:after="150"/>
              <w:jc w:val="center"/>
              <w:rPr>
                <w:rFonts w:ascii="Arial" w:hAnsi="Arial" w:cs="Arial"/>
                <w:sz w:val="20"/>
                <w:szCs w:val="20"/>
                <w:lang w:val="en-US"/>
              </w:rPr>
            </w:pPr>
            <w:r w:rsidRPr="008869FD">
              <w:rPr>
                <w:rStyle w:val="css-feature"/>
                <w:rFonts w:ascii="Arial" w:hAnsi="Arial" w:cs="Arial"/>
                <w:sz w:val="20"/>
                <w:szCs w:val="20"/>
                <w:lang w:val="en-US"/>
              </w:rPr>
              <w:t>font-family</w:t>
            </w:r>
            <w:r w:rsidRPr="008869FD">
              <w:rPr>
                <w:rFonts w:ascii="Arial" w:hAnsi="Arial" w:cs="Arial"/>
                <w:sz w:val="20"/>
                <w:szCs w:val="20"/>
                <w:lang w:val="en-US"/>
              </w:rPr>
              <w:t>, </w:t>
            </w:r>
            <w:r w:rsidRPr="008869FD">
              <w:rPr>
                <w:rStyle w:val="css-feature"/>
                <w:rFonts w:ascii="Arial" w:hAnsi="Arial" w:cs="Arial"/>
                <w:sz w:val="20"/>
                <w:szCs w:val="20"/>
                <w:lang w:val="en-US"/>
              </w:rPr>
              <w:t>src</w:t>
            </w:r>
            <w:r w:rsidRPr="008869FD">
              <w:rPr>
                <w:rFonts w:ascii="Arial" w:hAnsi="Arial" w:cs="Arial"/>
                <w:sz w:val="20"/>
                <w:szCs w:val="20"/>
                <w:lang w:val="en-US"/>
              </w:rPr>
              <w:t>, </w:t>
            </w:r>
            <w:r w:rsidRPr="008869FD">
              <w:rPr>
                <w:rStyle w:val="css-feature"/>
                <w:rFonts w:ascii="Arial" w:hAnsi="Arial" w:cs="Arial"/>
                <w:sz w:val="20"/>
                <w:szCs w:val="20"/>
                <w:lang w:val="en-US"/>
              </w:rPr>
              <w:t>font-style</w:t>
            </w:r>
            <w:r w:rsidRPr="008869FD">
              <w:rPr>
                <w:rFonts w:ascii="Arial" w:hAnsi="Arial" w:cs="Arial"/>
                <w:sz w:val="20"/>
                <w:szCs w:val="20"/>
                <w:lang w:val="en-US"/>
              </w:rPr>
              <w:t>, </w:t>
            </w:r>
            <w:r w:rsidRPr="008869FD">
              <w:rPr>
                <w:rStyle w:val="css-feature"/>
                <w:rFonts w:ascii="Arial" w:hAnsi="Arial" w:cs="Arial"/>
                <w:sz w:val="20"/>
                <w:szCs w:val="20"/>
                <w:lang w:val="en-US"/>
              </w:rPr>
              <w:t>font-weight</w:t>
            </w:r>
            <w:r w:rsidRPr="008869FD">
              <w:rPr>
                <w:rFonts w:ascii="Arial" w:hAnsi="Arial" w:cs="Arial"/>
                <w:sz w:val="20"/>
                <w:szCs w:val="20"/>
                <w:lang w:val="en-US"/>
              </w:rPr>
              <w:t>, </w:t>
            </w:r>
            <w:r w:rsidRPr="008869FD">
              <w:rPr>
                <w:rStyle w:val="css-feature"/>
                <w:rFonts w:ascii="Arial" w:hAnsi="Arial" w:cs="Arial"/>
                <w:sz w:val="20"/>
                <w:szCs w:val="20"/>
                <w:lang w:val="en-US"/>
              </w:rPr>
              <w:t>font-stretch</w:t>
            </w:r>
            <w:r w:rsidRPr="008869FD">
              <w:rPr>
                <w:rFonts w:ascii="Arial" w:hAnsi="Arial" w:cs="Arial"/>
                <w:sz w:val="20"/>
                <w:szCs w:val="20"/>
                <w:lang w:val="en-US"/>
              </w:rPr>
              <w:t>, </w:t>
            </w:r>
            <w:r w:rsidRPr="008869FD">
              <w:rPr>
                <w:rStyle w:val="css-feature"/>
                <w:rFonts w:ascii="Arial" w:hAnsi="Arial" w:cs="Arial"/>
                <w:sz w:val="20"/>
                <w:szCs w:val="20"/>
                <w:lang w:val="en-US"/>
              </w:rPr>
              <w:t>unicode-range</w:t>
            </w:r>
            <w:r w:rsidRPr="008869FD">
              <w:rPr>
                <w:rFonts w:ascii="Arial" w:hAnsi="Arial" w:cs="Arial"/>
                <w:sz w:val="20"/>
                <w:szCs w:val="20"/>
                <w:lang w:val="en-US"/>
              </w:rPr>
              <w:t>, </w:t>
            </w:r>
            <w:r w:rsidRPr="008869FD">
              <w:rPr>
                <w:rStyle w:val="css-feature"/>
                <w:rFonts w:ascii="Arial" w:hAnsi="Arial" w:cs="Arial"/>
                <w:sz w:val="20"/>
                <w:szCs w:val="20"/>
                <w:lang w:val="en-US"/>
              </w:rPr>
              <w:t>font-variant</w:t>
            </w:r>
            <w:r w:rsidRPr="008869FD">
              <w:rPr>
                <w:rFonts w:ascii="Arial" w:hAnsi="Arial" w:cs="Arial"/>
                <w:sz w:val="20"/>
                <w:szCs w:val="20"/>
                <w:lang w:val="en-US"/>
              </w:rPr>
              <w:t>, </w:t>
            </w:r>
            <w:r w:rsidRPr="008869FD">
              <w:rPr>
                <w:rStyle w:val="css-feature"/>
                <w:rFonts w:ascii="Arial" w:hAnsi="Arial" w:cs="Arial"/>
                <w:sz w:val="20"/>
                <w:szCs w:val="20"/>
                <w:lang w:val="en-US"/>
              </w:rPr>
              <w:t>font-feature-settings</w:t>
            </w:r>
          </w:p>
        </w:tc>
      </w:tr>
      <w:tr w:rsidR="00D57BBE" w:rsidRPr="00540349" w14:paraId="67FF5D2A" w14:textId="77777777" w:rsidTr="00D57BBE">
        <w:tc>
          <w:tcPr>
            <w:tcW w:w="0" w:type="auto"/>
            <w:shd w:val="clear" w:color="auto" w:fill="FFFFFF"/>
            <w:vAlign w:val="center"/>
            <w:hideMark/>
          </w:tcPr>
          <w:p w14:paraId="6780EEAD"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"http://www.mclibre.org/consultar/amaya/css/css-media-queries.html" \l "media-queries" </w:instrText>
            </w:r>
            <w:r>
              <w:rPr>
                <w:rStyle w:val="Hipervnculo"/>
                <w:rFonts w:ascii="Arial" w:hAnsi="Arial" w:cs="Arial"/>
                <w:color w:val="auto"/>
                <w:sz w:val="20"/>
                <w:szCs w:val="20"/>
              </w:rPr>
              <w:fldChar w:fldCharType="separate"/>
            </w:r>
            <w:r w:rsidR="00D57BBE" w:rsidRPr="008869FD">
              <w:rPr>
                <w:rStyle w:val="Hipervnculo"/>
                <w:rFonts w:ascii="Arial" w:hAnsi="Arial" w:cs="Arial"/>
                <w:color w:val="auto"/>
                <w:sz w:val="20"/>
                <w:szCs w:val="20"/>
              </w:rPr>
              <w:t>@media</w:t>
            </w:r>
            <w:r>
              <w:rPr>
                <w:rStyle w:val="Hipervnculo"/>
                <w:rFonts w:ascii="Arial" w:hAnsi="Arial" w:cs="Arial"/>
                <w:color w:val="auto"/>
                <w:sz w:val="20"/>
                <w:szCs w:val="20"/>
              </w:rPr>
              <w:fldChar w:fldCharType="end"/>
            </w:r>
          </w:p>
        </w:tc>
        <w:tc>
          <w:tcPr>
            <w:tcW w:w="0" w:type="auto"/>
            <w:shd w:val="clear" w:color="auto" w:fill="FFFFFF"/>
            <w:vAlign w:val="center"/>
            <w:hideMark/>
          </w:tcPr>
          <w:p w14:paraId="585153E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Características del dispositivo</w:t>
            </w:r>
          </w:p>
        </w:tc>
        <w:tc>
          <w:tcPr>
            <w:tcW w:w="0" w:type="auto"/>
            <w:shd w:val="clear" w:color="auto" w:fill="FFFFFF"/>
            <w:vAlign w:val="center"/>
            <w:hideMark/>
          </w:tcPr>
          <w:p w14:paraId="430D1585" w14:textId="77777777" w:rsidR="00D57BBE" w:rsidRPr="008869FD" w:rsidRDefault="00D57BBE" w:rsidP="008869FD">
            <w:pPr>
              <w:spacing w:before="150" w:after="150"/>
              <w:jc w:val="center"/>
              <w:rPr>
                <w:rFonts w:ascii="Arial" w:hAnsi="Arial" w:cs="Arial"/>
                <w:sz w:val="20"/>
                <w:szCs w:val="20"/>
                <w:lang w:val="en-US"/>
              </w:rPr>
            </w:pPr>
            <w:r w:rsidRPr="008869FD">
              <w:rPr>
                <w:rStyle w:val="css-feature"/>
                <w:rFonts w:ascii="Arial" w:hAnsi="Arial" w:cs="Arial"/>
                <w:sz w:val="20"/>
                <w:szCs w:val="20"/>
                <w:lang w:val="en-US"/>
              </w:rPr>
              <w:t>width</w:t>
            </w:r>
            <w:r w:rsidRPr="008869FD">
              <w:rPr>
                <w:rFonts w:ascii="Arial" w:hAnsi="Arial" w:cs="Arial"/>
                <w:sz w:val="20"/>
                <w:szCs w:val="20"/>
                <w:lang w:val="en-US"/>
              </w:rPr>
              <w:t> | </w:t>
            </w:r>
            <w:r w:rsidRPr="008869FD">
              <w:rPr>
                <w:rStyle w:val="css-feature"/>
                <w:rFonts w:ascii="Arial" w:hAnsi="Arial" w:cs="Arial"/>
                <w:sz w:val="20"/>
                <w:szCs w:val="20"/>
                <w:lang w:val="en-US"/>
              </w:rPr>
              <w:t>height</w:t>
            </w:r>
            <w:r w:rsidRPr="008869FD">
              <w:rPr>
                <w:rFonts w:ascii="Arial" w:hAnsi="Arial" w:cs="Arial"/>
                <w:sz w:val="20"/>
                <w:szCs w:val="20"/>
                <w:lang w:val="en-US"/>
              </w:rPr>
              <w:t> | </w:t>
            </w:r>
            <w:r w:rsidRPr="008869FD">
              <w:rPr>
                <w:rStyle w:val="css-feature"/>
                <w:rFonts w:ascii="Arial" w:hAnsi="Arial" w:cs="Arial"/>
                <w:sz w:val="20"/>
                <w:szCs w:val="20"/>
                <w:lang w:val="en-US"/>
              </w:rPr>
              <w:t>orientation</w:t>
            </w:r>
            <w:r w:rsidRPr="008869FD">
              <w:rPr>
                <w:rFonts w:ascii="Arial" w:hAnsi="Arial" w:cs="Arial"/>
                <w:sz w:val="20"/>
                <w:szCs w:val="20"/>
                <w:lang w:val="en-US"/>
              </w:rPr>
              <w:t> | </w:t>
            </w:r>
            <w:r w:rsidRPr="008869FD">
              <w:rPr>
                <w:rStyle w:val="css-feature"/>
                <w:rFonts w:ascii="Arial" w:hAnsi="Arial" w:cs="Arial"/>
                <w:sz w:val="20"/>
                <w:szCs w:val="20"/>
                <w:lang w:val="en-US"/>
              </w:rPr>
              <w:t>aspect-ratio</w:t>
            </w:r>
            <w:r w:rsidRPr="008869FD">
              <w:rPr>
                <w:rFonts w:ascii="Arial" w:hAnsi="Arial" w:cs="Arial"/>
                <w:sz w:val="20"/>
                <w:szCs w:val="20"/>
                <w:lang w:val="en-US"/>
              </w:rPr>
              <w:t> | </w:t>
            </w:r>
            <w:r w:rsidRPr="008869FD">
              <w:rPr>
                <w:rStyle w:val="css-feature"/>
                <w:rFonts w:ascii="Arial" w:hAnsi="Arial" w:cs="Arial"/>
                <w:sz w:val="20"/>
                <w:szCs w:val="20"/>
                <w:lang w:val="en-US"/>
              </w:rPr>
              <w:t>resolution</w:t>
            </w:r>
            <w:r w:rsidRPr="008869FD">
              <w:rPr>
                <w:rFonts w:ascii="Arial" w:hAnsi="Arial" w:cs="Arial"/>
                <w:sz w:val="20"/>
                <w:szCs w:val="20"/>
                <w:lang w:val="en-US"/>
              </w:rPr>
              <w:t> | etc.</w:t>
            </w:r>
          </w:p>
        </w:tc>
      </w:tr>
      <w:tr w:rsidR="00D57BBE" w:rsidRPr="008869FD" w14:paraId="5ED676C6" w14:textId="77777777" w:rsidTr="00D57BBE">
        <w:tc>
          <w:tcPr>
            <w:tcW w:w="0" w:type="auto"/>
            <w:gridSpan w:val="3"/>
            <w:shd w:val="clear" w:color="auto" w:fill="FFFFFF"/>
            <w:tcMar>
              <w:top w:w="300" w:type="dxa"/>
              <w:left w:w="15" w:type="dxa"/>
              <w:bottom w:w="15" w:type="dxa"/>
              <w:right w:w="15" w:type="dxa"/>
            </w:tcMar>
            <w:vAlign w:val="center"/>
            <w:hideMark/>
          </w:tcPr>
          <w:p w14:paraId="4AA609E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Tipo de letra (fuente)</w:t>
            </w:r>
          </w:p>
        </w:tc>
      </w:tr>
      <w:tr w:rsidR="00D57BBE" w:rsidRPr="008869FD" w14:paraId="6E04B470" w14:textId="77777777" w:rsidTr="00D57BBE">
        <w:tc>
          <w:tcPr>
            <w:tcW w:w="0" w:type="auto"/>
            <w:tcBorders>
              <w:top w:val="nil"/>
              <w:left w:val="nil"/>
              <w:bottom w:val="nil"/>
              <w:right w:val="nil"/>
            </w:tcBorders>
            <w:shd w:val="clear" w:color="auto" w:fill="EEEEEE"/>
            <w:vAlign w:val="center"/>
            <w:hideMark/>
          </w:tcPr>
          <w:p w14:paraId="649768F0"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1FA1A55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174FDE02"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540349" w14:paraId="7CDEC342" w14:textId="77777777" w:rsidTr="00D57BBE">
        <w:tc>
          <w:tcPr>
            <w:tcW w:w="0" w:type="auto"/>
            <w:shd w:val="clear" w:color="auto" w:fill="FFFFFF"/>
            <w:vAlign w:val="center"/>
            <w:hideMark/>
          </w:tcPr>
          <w:p w14:paraId="458B11FE"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lastRenderedPageBreak/>
              <w:fldChar w:fldCharType="begin"/>
            </w:r>
            <w:r>
              <w:rPr>
                <w:rStyle w:val="Hipervnculo"/>
                <w:rFonts w:ascii="Arial" w:hAnsi="Arial" w:cs="Arial"/>
                <w:color w:val="auto"/>
                <w:sz w:val="20"/>
                <w:szCs w:val="20"/>
              </w:rPr>
              <w:instrText xml:space="preserve"> HYPERLINK "http://www.mclibre.org/consultar/amaya/css/css-fuente.html" \l "font"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font</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033E06E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propiedad compuesta</w:t>
            </w:r>
          </w:p>
        </w:tc>
        <w:tc>
          <w:tcPr>
            <w:tcW w:w="0" w:type="auto"/>
            <w:shd w:val="clear" w:color="auto" w:fill="FFFFFF"/>
            <w:vAlign w:val="center"/>
            <w:hideMark/>
          </w:tcPr>
          <w:p w14:paraId="7D9CA123"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 [ font-style || font-variant || font-</w:t>
            </w:r>
            <w:proofErr w:type="gramStart"/>
            <w:r w:rsidRPr="008869FD">
              <w:rPr>
                <w:rFonts w:ascii="Arial" w:hAnsi="Arial" w:cs="Arial"/>
                <w:sz w:val="20"/>
                <w:szCs w:val="20"/>
                <w:lang w:val="en-US"/>
              </w:rPr>
              <w:t>weight ]</w:t>
            </w:r>
            <w:proofErr w:type="gramEnd"/>
            <w:r w:rsidRPr="008869FD">
              <w:rPr>
                <w:rFonts w:ascii="Arial" w:hAnsi="Arial" w:cs="Arial"/>
                <w:sz w:val="20"/>
                <w:szCs w:val="20"/>
                <w:lang w:val="en-US"/>
              </w:rPr>
              <w:t>? font-size [ / line-height ]? font-family ] | </w:t>
            </w:r>
            <w:r w:rsidRPr="008869FD">
              <w:rPr>
                <w:rStyle w:val="css-valor"/>
                <w:rFonts w:ascii="Arial" w:hAnsi="Arial" w:cs="Arial"/>
                <w:sz w:val="20"/>
                <w:szCs w:val="20"/>
                <w:lang w:val="en-US"/>
              </w:rPr>
              <w:t>caption</w:t>
            </w:r>
            <w:r w:rsidRPr="008869FD">
              <w:rPr>
                <w:rFonts w:ascii="Arial" w:hAnsi="Arial" w:cs="Arial"/>
                <w:sz w:val="20"/>
                <w:szCs w:val="20"/>
                <w:lang w:val="en-US"/>
              </w:rPr>
              <w:t> | </w:t>
            </w:r>
            <w:r w:rsidRPr="008869FD">
              <w:rPr>
                <w:rStyle w:val="css-valor"/>
                <w:rFonts w:ascii="Arial" w:hAnsi="Arial" w:cs="Arial"/>
                <w:sz w:val="20"/>
                <w:szCs w:val="20"/>
                <w:lang w:val="en-US"/>
              </w:rPr>
              <w:t>icon</w:t>
            </w:r>
            <w:r w:rsidRPr="008869FD">
              <w:rPr>
                <w:rFonts w:ascii="Arial" w:hAnsi="Arial" w:cs="Arial"/>
                <w:sz w:val="20"/>
                <w:szCs w:val="20"/>
                <w:lang w:val="en-US"/>
              </w:rPr>
              <w:t> | </w:t>
            </w:r>
            <w:r w:rsidRPr="008869FD">
              <w:rPr>
                <w:rStyle w:val="css-valor"/>
                <w:rFonts w:ascii="Arial" w:hAnsi="Arial" w:cs="Arial"/>
                <w:sz w:val="20"/>
                <w:szCs w:val="20"/>
                <w:lang w:val="en-US"/>
              </w:rPr>
              <w:t>menu</w:t>
            </w:r>
            <w:r w:rsidRPr="008869FD">
              <w:rPr>
                <w:rFonts w:ascii="Arial" w:hAnsi="Arial" w:cs="Arial"/>
                <w:sz w:val="20"/>
                <w:szCs w:val="20"/>
                <w:lang w:val="en-US"/>
              </w:rPr>
              <w:t> | </w:t>
            </w:r>
            <w:r w:rsidRPr="008869FD">
              <w:rPr>
                <w:rStyle w:val="css-valor"/>
                <w:rFonts w:ascii="Arial" w:hAnsi="Arial" w:cs="Arial"/>
                <w:sz w:val="20"/>
                <w:szCs w:val="20"/>
                <w:lang w:val="en-US"/>
              </w:rPr>
              <w:t>message-box</w:t>
            </w:r>
            <w:r w:rsidRPr="008869FD">
              <w:rPr>
                <w:rFonts w:ascii="Arial" w:hAnsi="Arial" w:cs="Arial"/>
                <w:sz w:val="20"/>
                <w:szCs w:val="20"/>
                <w:lang w:val="en-US"/>
              </w:rPr>
              <w:t>| </w:t>
            </w:r>
            <w:r w:rsidRPr="008869FD">
              <w:rPr>
                <w:rStyle w:val="css-valor"/>
                <w:rFonts w:ascii="Arial" w:hAnsi="Arial" w:cs="Arial"/>
                <w:sz w:val="20"/>
                <w:szCs w:val="20"/>
                <w:lang w:val="en-US"/>
              </w:rPr>
              <w:t>small-caption</w:t>
            </w:r>
            <w:r w:rsidRPr="008869FD">
              <w:rPr>
                <w:rFonts w:ascii="Arial" w:hAnsi="Arial" w:cs="Arial"/>
                <w:sz w:val="20"/>
                <w:szCs w:val="20"/>
                <w:lang w:val="en-US"/>
              </w:rPr>
              <w:t> | </w:t>
            </w:r>
            <w:r w:rsidRPr="008869FD">
              <w:rPr>
                <w:rStyle w:val="css-valor"/>
                <w:rFonts w:ascii="Arial" w:hAnsi="Arial" w:cs="Arial"/>
                <w:sz w:val="20"/>
                <w:szCs w:val="20"/>
                <w:lang w:val="en-US"/>
              </w:rPr>
              <w:t>status-bar</w:t>
            </w:r>
          </w:p>
        </w:tc>
      </w:tr>
      <w:tr w:rsidR="00D57BBE" w:rsidRPr="008869FD" w14:paraId="170450DC" w14:textId="77777777" w:rsidTr="00D57BBE">
        <w:tc>
          <w:tcPr>
            <w:tcW w:w="0" w:type="auto"/>
            <w:shd w:val="clear" w:color="auto" w:fill="EEEEEE"/>
            <w:vAlign w:val="center"/>
            <w:hideMark/>
          </w:tcPr>
          <w:p w14:paraId="08F5C260"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"http://www.mclibre.org/consultar/amaya/css/css-fuente.html" \l "font-family"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font-family</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572E990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tipo de letra (fuente)</w:t>
            </w:r>
          </w:p>
        </w:tc>
        <w:tc>
          <w:tcPr>
            <w:tcW w:w="0" w:type="auto"/>
            <w:shd w:val="clear" w:color="auto" w:fill="EEEEEE"/>
            <w:vAlign w:val="center"/>
            <w:hideMark/>
          </w:tcPr>
          <w:p w14:paraId="31B20F5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nombre-fuente | familia-</w:t>
            </w:r>
            <w:proofErr w:type="gramStart"/>
            <w:r w:rsidRPr="008869FD">
              <w:rPr>
                <w:rFonts w:ascii="Arial" w:hAnsi="Arial" w:cs="Arial"/>
                <w:sz w:val="20"/>
                <w:szCs w:val="20"/>
              </w:rPr>
              <w:t>genérica ]</w:t>
            </w:r>
            <w:proofErr w:type="gramEnd"/>
            <w:r w:rsidRPr="008869FD">
              <w:rPr>
                <w:rFonts w:ascii="Arial" w:hAnsi="Arial" w:cs="Arial"/>
                <w:sz w:val="20"/>
                <w:szCs w:val="20"/>
              </w:rPr>
              <w:t xml:space="preserve"> [, nombre-fuente | familia-genérica ]*</w:t>
            </w:r>
          </w:p>
        </w:tc>
      </w:tr>
      <w:tr w:rsidR="00D57BBE" w:rsidRPr="008869FD" w14:paraId="00D152F5" w14:textId="77777777" w:rsidTr="00D57BBE">
        <w:tc>
          <w:tcPr>
            <w:tcW w:w="0" w:type="auto"/>
            <w:shd w:val="clear" w:color="auto" w:fill="FFFFFF"/>
            <w:vAlign w:val="center"/>
            <w:hideMark/>
          </w:tcPr>
          <w:p w14:paraId="1B9EB4E2"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"http://www.mclibre.org/consultar/amaya/css/css-fuente.html" \l "font-size"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font-size</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328DF4F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w:t>
            </w:r>
          </w:p>
        </w:tc>
        <w:tc>
          <w:tcPr>
            <w:tcW w:w="0" w:type="auto"/>
            <w:shd w:val="clear" w:color="auto" w:fill="FFFFFF"/>
            <w:vAlign w:val="center"/>
            <w:hideMark/>
          </w:tcPr>
          <w:p w14:paraId="0AFC017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tamaño-absoluto | tamaño-relativo | distancia | porcentaje</w:t>
            </w:r>
          </w:p>
        </w:tc>
      </w:tr>
      <w:tr w:rsidR="00D57BBE" w:rsidRPr="008869FD" w14:paraId="2233CE6B" w14:textId="77777777" w:rsidTr="00D57BBE">
        <w:tc>
          <w:tcPr>
            <w:tcW w:w="0" w:type="auto"/>
            <w:shd w:val="clear" w:color="auto" w:fill="EEEEEE"/>
            <w:vAlign w:val="center"/>
            <w:hideMark/>
          </w:tcPr>
          <w:p w14:paraId="796825DE"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"http://www.mclibre.org/consultar/amaya/css/css-fuente.html" \l "font-style"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font-style</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2B819D9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inclinación (cursiva)</w:t>
            </w:r>
          </w:p>
        </w:tc>
        <w:tc>
          <w:tcPr>
            <w:tcW w:w="0" w:type="auto"/>
            <w:shd w:val="clear" w:color="auto" w:fill="EEEEEE"/>
            <w:vAlign w:val="center"/>
            <w:hideMark/>
          </w:tcPr>
          <w:p w14:paraId="2686F362"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w:t>
            </w:r>
            <w:proofErr w:type="spellStart"/>
            <w:r w:rsidRPr="008869FD">
              <w:rPr>
                <w:rStyle w:val="css-valor"/>
                <w:rFonts w:ascii="Arial" w:hAnsi="Arial" w:cs="Arial"/>
                <w:sz w:val="20"/>
                <w:szCs w:val="20"/>
              </w:rPr>
              <w:t>italic</w:t>
            </w:r>
            <w:proofErr w:type="spellEnd"/>
            <w:r w:rsidRPr="008869FD">
              <w:rPr>
                <w:rFonts w:ascii="Arial" w:hAnsi="Arial" w:cs="Arial"/>
                <w:sz w:val="20"/>
                <w:szCs w:val="20"/>
              </w:rPr>
              <w:t> | </w:t>
            </w:r>
            <w:proofErr w:type="spellStart"/>
            <w:r w:rsidRPr="008869FD">
              <w:rPr>
                <w:rStyle w:val="css-valor"/>
                <w:rFonts w:ascii="Arial" w:hAnsi="Arial" w:cs="Arial"/>
                <w:sz w:val="20"/>
                <w:szCs w:val="20"/>
              </w:rPr>
              <w:t>oblique</w:t>
            </w:r>
            <w:proofErr w:type="spellEnd"/>
          </w:p>
        </w:tc>
      </w:tr>
      <w:tr w:rsidR="00D57BBE" w:rsidRPr="008869FD" w14:paraId="11283AFE" w14:textId="77777777" w:rsidTr="00D57BBE">
        <w:tc>
          <w:tcPr>
            <w:tcW w:w="0" w:type="auto"/>
            <w:shd w:val="clear" w:color="auto" w:fill="FFFFFF"/>
            <w:vAlign w:val="center"/>
            <w:hideMark/>
          </w:tcPr>
          <w:p w14:paraId="3882B437"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"http://www.mclibre.org/consultar/amaya/css/css-fuente.html" \l "font-variant"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font-variant</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0948778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versalitas</w:t>
            </w:r>
          </w:p>
        </w:tc>
        <w:tc>
          <w:tcPr>
            <w:tcW w:w="0" w:type="auto"/>
            <w:shd w:val="clear" w:color="auto" w:fill="FFFFFF"/>
            <w:vAlign w:val="center"/>
            <w:hideMark/>
          </w:tcPr>
          <w:p w14:paraId="3C1F2055"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w:t>
            </w:r>
            <w:proofErr w:type="spellStart"/>
            <w:r w:rsidRPr="008869FD">
              <w:rPr>
                <w:rStyle w:val="css-valor"/>
                <w:rFonts w:ascii="Arial" w:hAnsi="Arial" w:cs="Arial"/>
                <w:sz w:val="20"/>
                <w:szCs w:val="20"/>
              </w:rPr>
              <w:t>small-caps</w:t>
            </w:r>
            <w:proofErr w:type="spellEnd"/>
          </w:p>
        </w:tc>
      </w:tr>
      <w:tr w:rsidR="00D57BBE" w:rsidRPr="008869FD" w14:paraId="3CFCF706" w14:textId="77777777" w:rsidTr="00D57BBE">
        <w:tc>
          <w:tcPr>
            <w:tcW w:w="0" w:type="auto"/>
            <w:shd w:val="clear" w:color="auto" w:fill="EEEEEE"/>
            <w:vAlign w:val="center"/>
            <w:hideMark/>
          </w:tcPr>
          <w:p w14:paraId="4F6BDB25"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"http://www.mclibre.org/consultar/amaya/css/css-fuente.html" \l "font-weight"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font-weight</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77C2EF1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del trazo (negrita)</w:t>
            </w:r>
          </w:p>
        </w:tc>
        <w:tc>
          <w:tcPr>
            <w:tcW w:w="0" w:type="auto"/>
            <w:shd w:val="clear" w:color="auto" w:fill="EEEEEE"/>
            <w:vAlign w:val="center"/>
            <w:hideMark/>
          </w:tcPr>
          <w:p w14:paraId="0C5BE8C1"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w:t>
            </w:r>
            <w:r w:rsidRPr="008869FD">
              <w:rPr>
                <w:rStyle w:val="css-valor"/>
                <w:rFonts w:ascii="Arial" w:hAnsi="Arial" w:cs="Arial"/>
                <w:sz w:val="20"/>
                <w:szCs w:val="20"/>
              </w:rPr>
              <w:t>bold</w:t>
            </w:r>
            <w:r w:rsidRPr="008869FD">
              <w:rPr>
                <w:rFonts w:ascii="Arial" w:hAnsi="Arial" w:cs="Arial"/>
                <w:sz w:val="20"/>
                <w:szCs w:val="20"/>
              </w:rPr>
              <w:t> | </w:t>
            </w:r>
            <w:r w:rsidRPr="008869FD">
              <w:rPr>
                <w:rStyle w:val="css-valor"/>
                <w:rFonts w:ascii="Arial" w:hAnsi="Arial" w:cs="Arial"/>
                <w:sz w:val="20"/>
                <w:szCs w:val="20"/>
              </w:rPr>
              <w:t>bolder</w:t>
            </w:r>
            <w:r w:rsidRPr="008869FD">
              <w:rPr>
                <w:rFonts w:ascii="Arial" w:hAnsi="Arial" w:cs="Arial"/>
                <w:sz w:val="20"/>
                <w:szCs w:val="20"/>
              </w:rPr>
              <w:t> | </w:t>
            </w:r>
            <w:r w:rsidRPr="008869FD">
              <w:rPr>
                <w:rStyle w:val="css-valor"/>
                <w:rFonts w:ascii="Arial" w:hAnsi="Arial" w:cs="Arial"/>
                <w:sz w:val="20"/>
                <w:szCs w:val="20"/>
              </w:rPr>
              <w:t>lighter</w:t>
            </w:r>
            <w:r w:rsidRPr="008869FD">
              <w:rPr>
                <w:rFonts w:ascii="Arial" w:hAnsi="Arial" w:cs="Arial"/>
                <w:sz w:val="20"/>
                <w:szCs w:val="20"/>
              </w:rPr>
              <w:t> | </w:t>
            </w:r>
            <w:r w:rsidRPr="008869FD">
              <w:rPr>
                <w:rStyle w:val="css-valor"/>
                <w:rFonts w:ascii="Arial" w:hAnsi="Arial" w:cs="Arial"/>
                <w:sz w:val="20"/>
                <w:szCs w:val="20"/>
              </w:rPr>
              <w:t>100</w:t>
            </w:r>
            <w:r w:rsidRPr="008869FD">
              <w:rPr>
                <w:rFonts w:ascii="Arial" w:hAnsi="Arial" w:cs="Arial"/>
                <w:sz w:val="20"/>
                <w:szCs w:val="20"/>
              </w:rPr>
              <w:t> | </w:t>
            </w:r>
            <w:r w:rsidRPr="008869FD">
              <w:rPr>
                <w:rStyle w:val="css-valor"/>
                <w:rFonts w:ascii="Arial" w:hAnsi="Arial" w:cs="Arial"/>
                <w:sz w:val="20"/>
                <w:szCs w:val="20"/>
              </w:rPr>
              <w:t>200</w:t>
            </w:r>
            <w:r w:rsidRPr="008869FD">
              <w:rPr>
                <w:rFonts w:ascii="Arial" w:hAnsi="Arial" w:cs="Arial"/>
                <w:sz w:val="20"/>
                <w:szCs w:val="20"/>
              </w:rPr>
              <w:t> | </w:t>
            </w:r>
            <w:r w:rsidRPr="008869FD">
              <w:rPr>
                <w:rStyle w:val="css-valor"/>
                <w:rFonts w:ascii="Arial" w:hAnsi="Arial" w:cs="Arial"/>
                <w:sz w:val="20"/>
                <w:szCs w:val="20"/>
              </w:rPr>
              <w:t>300</w:t>
            </w:r>
            <w:r w:rsidRPr="008869FD">
              <w:rPr>
                <w:rFonts w:ascii="Arial" w:hAnsi="Arial" w:cs="Arial"/>
                <w:sz w:val="20"/>
                <w:szCs w:val="20"/>
              </w:rPr>
              <w:t> | </w:t>
            </w:r>
            <w:r w:rsidRPr="008869FD">
              <w:rPr>
                <w:rStyle w:val="css-valor"/>
                <w:rFonts w:ascii="Arial" w:hAnsi="Arial" w:cs="Arial"/>
                <w:sz w:val="20"/>
                <w:szCs w:val="20"/>
              </w:rPr>
              <w:t>400</w:t>
            </w:r>
            <w:r w:rsidRPr="008869FD">
              <w:rPr>
                <w:rFonts w:ascii="Arial" w:hAnsi="Arial" w:cs="Arial"/>
                <w:sz w:val="20"/>
                <w:szCs w:val="20"/>
              </w:rPr>
              <w:t> | </w:t>
            </w:r>
            <w:r w:rsidRPr="008869FD">
              <w:rPr>
                <w:rStyle w:val="css-valor"/>
                <w:rFonts w:ascii="Arial" w:hAnsi="Arial" w:cs="Arial"/>
                <w:sz w:val="20"/>
                <w:szCs w:val="20"/>
              </w:rPr>
              <w:t>500</w:t>
            </w:r>
            <w:r w:rsidRPr="008869FD">
              <w:rPr>
                <w:rFonts w:ascii="Arial" w:hAnsi="Arial" w:cs="Arial"/>
                <w:sz w:val="20"/>
                <w:szCs w:val="20"/>
              </w:rPr>
              <w:t> | </w:t>
            </w:r>
            <w:r w:rsidRPr="008869FD">
              <w:rPr>
                <w:rStyle w:val="css-valor"/>
                <w:rFonts w:ascii="Arial" w:hAnsi="Arial" w:cs="Arial"/>
                <w:sz w:val="20"/>
                <w:szCs w:val="20"/>
              </w:rPr>
              <w:t>600</w:t>
            </w:r>
            <w:r w:rsidRPr="008869FD">
              <w:rPr>
                <w:rFonts w:ascii="Arial" w:hAnsi="Arial" w:cs="Arial"/>
                <w:sz w:val="20"/>
                <w:szCs w:val="20"/>
              </w:rPr>
              <w:t> | </w:t>
            </w:r>
            <w:r w:rsidRPr="008869FD">
              <w:rPr>
                <w:rStyle w:val="css-valor"/>
                <w:rFonts w:ascii="Arial" w:hAnsi="Arial" w:cs="Arial"/>
                <w:sz w:val="20"/>
                <w:szCs w:val="20"/>
              </w:rPr>
              <w:t>700</w:t>
            </w:r>
            <w:r w:rsidRPr="008869FD">
              <w:rPr>
                <w:rFonts w:ascii="Arial" w:hAnsi="Arial" w:cs="Arial"/>
                <w:sz w:val="20"/>
                <w:szCs w:val="20"/>
              </w:rPr>
              <w:t> | </w:t>
            </w:r>
            <w:r w:rsidRPr="008869FD">
              <w:rPr>
                <w:rStyle w:val="css-valor"/>
                <w:rFonts w:ascii="Arial" w:hAnsi="Arial" w:cs="Arial"/>
                <w:sz w:val="20"/>
                <w:szCs w:val="20"/>
              </w:rPr>
              <w:t>800</w:t>
            </w:r>
            <w:r w:rsidRPr="008869FD">
              <w:rPr>
                <w:rFonts w:ascii="Arial" w:hAnsi="Arial" w:cs="Arial"/>
                <w:sz w:val="20"/>
                <w:szCs w:val="20"/>
              </w:rPr>
              <w:t> | </w:t>
            </w:r>
            <w:r w:rsidRPr="008869FD">
              <w:rPr>
                <w:rStyle w:val="css-valor"/>
                <w:rFonts w:ascii="Arial" w:hAnsi="Arial" w:cs="Arial"/>
                <w:sz w:val="20"/>
                <w:szCs w:val="20"/>
              </w:rPr>
              <w:t>900</w:t>
            </w:r>
          </w:p>
        </w:tc>
      </w:tr>
      <w:tr w:rsidR="00D57BBE" w:rsidRPr="008869FD" w14:paraId="68B312E8" w14:textId="77777777" w:rsidTr="00D57BBE">
        <w:tc>
          <w:tcPr>
            <w:tcW w:w="0" w:type="auto"/>
            <w:gridSpan w:val="3"/>
            <w:shd w:val="clear" w:color="auto" w:fill="FFFFFF"/>
            <w:tcMar>
              <w:top w:w="300" w:type="dxa"/>
              <w:left w:w="15" w:type="dxa"/>
              <w:bottom w:w="15" w:type="dxa"/>
              <w:right w:w="15" w:type="dxa"/>
            </w:tcMar>
            <w:vAlign w:val="center"/>
            <w:hideMark/>
          </w:tcPr>
          <w:p w14:paraId="4F9D82E3"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Texto</w:t>
            </w:r>
          </w:p>
        </w:tc>
      </w:tr>
      <w:tr w:rsidR="00D57BBE" w:rsidRPr="008869FD" w14:paraId="4CD5F5CF" w14:textId="77777777" w:rsidTr="00D57BBE">
        <w:tc>
          <w:tcPr>
            <w:tcW w:w="0" w:type="auto"/>
            <w:tcBorders>
              <w:top w:val="nil"/>
              <w:left w:val="nil"/>
              <w:bottom w:val="nil"/>
              <w:right w:val="nil"/>
            </w:tcBorders>
            <w:shd w:val="clear" w:color="auto" w:fill="EEEEEE"/>
            <w:vAlign w:val="center"/>
            <w:hideMark/>
          </w:tcPr>
          <w:p w14:paraId="38E94352"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67C86FF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0F7D1687"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6E2C3C08" w14:textId="77777777" w:rsidTr="00D57BBE">
        <w:tc>
          <w:tcPr>
            <w:tcW w:w="0" w:type="auto"/>
            <w:shd w:val="clear" w:color="auto" w:fill="FFFFFF"/>
            <w:vAlign w:val="center"/>
            <w:hideMark/>
          </w:tcPr>
          <w:p w14:paraId="4743EBF4"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"http://www.mclibre.org/consultar/amaya/css/css-texto.html" \l "color" </w:instrText>
            </w:r>
            <w:r>
              <w:rPr>
                <w:rStyle w:val="Hipervnculo"/>
                <w:rFonts w:ascii="Arial" w:hAnsi="Arial" w:cs="Arial"/>
                <w:color w:val="auto"/>
                <w:sz w:val="20"/>
                <w:szCs w:val="20"/>
              </w:rPr>
              <w:fldChar w:fldCharType="separate"/>
            </w:r>
            <w:r w:rsidR="00D57BBE" w:rsidRPr="008869FD">
              <w:rPr>
                <w:rStyle w:val="Hipervnculo"/>
                <w:rFonts w:ascii="Arial" w:hAnsi="Arial" w:cs="Arial"/>
                <w:color w:val="auto"/>
                <w:sz w:val="20"/>
                <w:szCs w:val="20"/>
              </w:rPr>
              <w:t>color</w:t>
            </w:r>
            <w:r>
              <w:rPr>
                <w:rStyle w:val="Hipervnculo"/>
                <w:rFonts w:ascii="Arial" w:hAnsi="Arial" w:cs="Arial"/>
                <w:color w:val="auto"/>
                <w:sz w:val="20"/>
                <w:szCs w:val="20"/>
              </w:rPr>
              <w:fldChar w:fldCharType="end"/>
            </w:r>
          </w:p>
        </w:tc>
        <w:tc>
          <w:tcPr>
            <w:tcW w:w="0" w:type="auto"/>
            <w:shd w:val="clear" w:color="auto" w:fill="FFFFFF"/>
            <w:vAlign w:val="center"/>
            <w:hideMark/>
          </w:tcPr>
          <w:p w14:paraId="13BFBCB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del texto</w:t>
            </w:r>
          </w:p>
        </w:tc>
        <w:tc>
          <w:tcPr>
            <w:tcW w:w="0" w:type="auto"/>
            <w:shd w:val="clear" w:color="auto" w:fill="FFFFFF"/>
            <w:vAlign w:val="center"/>
            <w:hideMark/>
          </w:tcPr>
          <w:p w14:paraId="3DB89B5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w:t>
            </w:r>
          </w:p>
        </w:tc>
      </w:tr>
      <w:tr w:rsidR="00D57BBE" w:rsidRPr="008869FD" w14:paraId="3EEDDEEE" w14:textId="77777777" w:rsidTr="00D57BBE">
        <w:tc>
          <w:tcPr>
            <w:tcW w:w="0" w:type="auto"/>
            <w:shd w:val="clear" w:color="auto" w:fill="EEEEEE"/>
            <w:vAlign w:val="center"/>
            <w:hideMark/>
          </w:tcPr>
          <w:p w14:paraId="32080089"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"http://www.mclibre.org/consultar/amaya/css/css-texto.html" \l "direction"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direction</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7809448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dirección del texto</w:t>
            </w:r>
          </w:p>
        </w:tc>
        <w:tc>
          <w:tcPr>
            <w:tcW w:w="0" w:type="auto"/>
            <w:shd w:val="clear" w:color="auto" w:fill="EEEEEE"/>
            <w:vAlign w:val="center"/>
            <w:hideMark/>
          </w:tcPr>
          <w:p w14:paraId="16972186"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ltr</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rtl</w:t>
            </w:r>
            <w:proofErr w:type="spellEnd"/>
          </w:p>
        </w:tc>
      </w:tr>
      <w:tr w:rsidR="00D57BBE" w:rsidRPr="008869FD" w14:paraId="0BE6C34B" w14:textId="77777777" w:rsidTr="00D57BBE">
        <w:tc>
          <w:tcPr>
            <w:tcW w:w="0" w:type="auto"/>
            <w:shd w:val="clear" w:color="auto" w:fill="FFFFFF"/>
            <w:vAlign w:val="center"/>
            <w:hideMark/>
          </w:tcPr>
          <w:p w14:paraId="468E34B7"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"http://www.mclibre.org/consultar/amaya/css/css-texto.html" \l "letter-spacing"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letter-spacing</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58892BA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espacio entre caracteres</w:t>
            </w:r>
          </w:p>
        </w:tc>
        <w:tc>
          <w:tcPr>
            <w:tcW w:w="0" w:type="auto"/>
            <w:shd w:val="clear" w:color="auto" w:fill="FFFFFF"/>
            <w:vAlign w:val="center"/>
            <w:hideMark/>
          </w:tcPr>
          <w:p w14:paraId="215D1B23"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distancia</w:t>
            </w:r>
          </w:p>
        </w:tc>
      </w:tr>
      <w:tr w:rsidR="00D57BBE" w:rsidRPr="008869FD" w14:paraId="3FAA4D09" w14:textId="77777777" w:rsidTr="00D57BBE">
        <w:tc>
          <w:tcPr>
            <w:tcW w:w="0" w:type="auto"/>
            <w:shd w:val="clear" w:color="auto" w:fill="EEEEEE"/>
            <w:vAlign w:val="center"/>
            <w:hideMark/>
          </w:tcPr>
          <w:p w14:paraId="2EDEC2DA"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"http://www.mclibre.org/consultar/amaya/css/css-fuente.html" \l "line-height" </w:instrText>
            </w:r>
            <w:r>
              <w:rPr>
                <w:rStyle w:val="Hipervnculo"/>
                <w:rFonts w:ascii="Arial" w:hAnsi="Arial" w:cs="Arial"/>
                <w:color w:val="auto"/>
                <w:sz w:val="20"/>
                <w:szCs w:val="20"/>
              </w:rPr>
              <w:fldChar w:fldCharType="separate"/>
            </w:r>
            <w:r w:rsidR="00D57BBE" w:rsidRPr="008869FD">
              <w:rPr>
                <w:rStyle w:val="Hipervnculo"/>
                <w:rFonts w:ascii="Arial" w:hAnsi="Arial" w:cs="Arial"/>
                <w:color w:val="auto"/>
                <w:sz w:val="20"/>
                <w:szCs w:val="20"/>
              </w:rPr>
              <w:t>line-</w:t>
            </w:r>
            <w:proofErr w:type="spellStart"/>
            <w:r w:rsidR="00D57BBE" w:rsidRPr="008869FD">
              <w:rPr>
                <w:rStyle w:val="Hipervnculo"/>
                <w:rFonts w:ascii="Arial" w:hAnsi="Arial" w:cs="Arial"/>
                <w:color w:val="auto"/>
                <w:sz w:val="20"/>
                <w:szCs w:val="20"/>
              </w:rPr>
              <w:t>height</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32E5FE4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espaciado entre líneas</w:t>
            </w:r>
          </w:p>
        </w:tc>
        <w:tc>
          <w:tcPr>
            <w:tcW w:w="0" w:type="auto"/>
            <w:shd w:val="clear" w:color="auto" w:fill="EEEEEE"/>
            <w:vAlign w:val="center"/>
            <w:hideMark/>
          </w:tcPr>
          <w:p w14:paraId="3C590F3C"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número | distancia | porcentaje</w:t>
            </w:r>
          </w:p>
        </w:tc>
      </w:tr>
      <w:tr w:rsidR="00D57BBE" w:rsidRPr="008869FD" w14:paraId="605DBE94" w14:textId="77777777" w:rsidTr="00D57BBE">
        <w:tc>
          <w:tcPr>
            <w:tcW w:w="0" w:type="auto"/>
            <w:shd w:val="clear" w:color="auto" w:fill="FFFFFF"/>
            <w:vAlign w:val="center"/>
            <w:hideMark/>
          </w:tcPr>
          <w:p w14:paraId="035A1CC1"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"http://www.mclibre.org/consultar/amaya/css/css-texto.html" \l "text-align"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text-align</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330DBA5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del texto</w:t>
            </w:r>
          </w:p>
        </w:tc>
        <w:tc>
          <w:tcPr>
            <w:tcW w:w="0" w:type="auto"/>
            <w:shd w:val="clear" w:color="auto" w:fill="FFFFFF"/>
            <w:vAlign w:val="center"/>
            <w:hideMark/>
          </w:tcPr>
          <w:p w14:paraId="30B30F46"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center</w:t>
            </w:r>
            <w:r w:rsidRPr="008869FD">
              <w:rPr>
                <w:rFonts w:ascii="Arial" w:hAnsi="Arial" w:cs="Arial"/>
                <w:sz w:val="20"/>
                <w:szCs w:val="20"/>
              </w:rPr>
              <w:t> | </w:t>
            </w:r>
            <w:proofErr w:type="spellStart"/>
            <w:r w:rsidRPr="008869FD">
              <w:rPr>
                <w:rStyle w:val="css-valor"/>
                <w:rFonts w:ascii="Arial" w:hAnsi="Arial" w:cs="Arial"/>
                <w:sz w:val="20"/>
                <w:szCs w:val="20"/>
              </w:rPr>
              <w:t>justify</w:t>
            </w:r>
            <w:proofErr w:type="spellEnd"/>
            <w:r w:rsidRPr="008869FD">
              <w:rPr>
                <w:rFonts w:ascii="Arial" w:hAnsi="Arial" w:cs="Arial"/>
                <w:sz w:val="20"/>
                <w:szCs w:val="20"/>
              </w:rPr>
              <w:t> | </w:t>
            </w:r>
            <w:proofErr w:type="spellStart"/>
            <w:r w:rsidRPr="008869FD">
              <w:rPr>
                <w:rStyle w:val="css-valor"/>
                <w:rFonts w:ascii="Arial" w:hAnsi="Arial" w:cs="Arial"/>
                <w:sz w:val="20"/>
                <w:szCs w:val="20"/>
              </w:rPr>
              <w:t>left</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right</w:t>
            </w:r>
            <w:proofErr w:type="spellEnd"/>
          </w:p>
        </w:tc>
      </w:tr>
      <w:tr w:rsidR="00D57BBE" w:rsidRPr="00540349" w14:paraId="6264F677" w14:textId="77777777" w:rsidTr="00D57BBE">
        <w:tc>
          <w:tcPr>
            <w:tcW w:w="0" w:type="auto"/>
            <w:shd w:val="clear" w:color="auto" w:fill="EEEEEE"/>
            <w:vAlign w:val="center"/>
            <w:hideMark/>
          </w:tcPr>
          <w:p w14:paraId="07651EEB"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"http://www.mclibre.org/consultar/amaya/css/css-texto.html" \l "text-decoration"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text-decoration</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4D5FC71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decoración del texto</w:t>
            </w:r>
          </w:p>
        </w:tc>
        <w:tc>
          <w:tcPr>
            <w:tcW w:w="0" w:type="auto"/>
            <w:shd w:val="clear" w:color="auto" w:fill="EEEEEE"/>
            <w:vAlign w:val="center"/>
            <w:hideMark/>
          </w:tcPr>
          <w:p w14:paraId="6E663750"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none</w:t>
            </w:r>
            <w:r w:rsidRPr="008869FD">
              <w:rPr>
                <w:rFonts w:ascii="Arial" w:hAnsi="Arial" w:cs="Arial"/>
                <w:sz w:val="20"/>
                <w:szCs w:val="20"/>
                <w:lang w:val="en-US"/>
              </w:rPr>
              <w:t> | </w:t>
            </w:r>
            <w:r w:rsidRPr="008869FD">
              <w:rPr>
                <w:rStyle w:val="css-valor"/>
                <w:rFonts w:ascii="Arial" w:hAnsi="Arial" w:cs="Arial"/>
                <w:sz w:val="20"/>
                <w:szCs w:val="20"/>
                <w:lang w:val="en-US"/>
              </w:rPr>
              <w:t>blink</w:t>
            </w:r>
            <w:r w:rsidRPr="008869FD">
              <w:rPr>
                <w:rFonts w:ascii="Arial" w:hAnsi="Arial" w:cs="Arial"/>
                <w:sz w:val="20"/>
                <w:szCs w:val="20"/>
                <w:lang w:val="en-US"/>
              </w:rPr>
              <w:t> | </w:t>
            </w:r>
            <w:r w:rsidRPr="008869FD">
              <w:rPr>
                <w:rStyle w:val="css-valor"/>
                <w:rFonts w:ascii="Arial" w:hAnsi="Arial" w:cs="Arial"/>
                <w:sz w:val="20"/>
                <w:szCs w:val="20"/>
                <w:lang w:val="en-US"/>
              </w:rPr>
              <w:t>line-through</w:t>
            </w:r>
            <w:r w:rsidRPr="008869FD">
              <w:rPr>
                <w:rFonts w:ascii="Arial" w:hAnsi="Arial" w:cs="Arial"/>
                <w:sz w:val="20"/>
                <w:szCs w:val="20"/>
                <w:lang w:val="en-US"/>
              </w:rPr>
              <w:t> | </w:t>
            </w:r>
            <w:r w:rsidRPr="008869FD">
              <w:rPr>
                <w:rStyle w:val="css-valor"/>
                <w:rFonts w:ascii="Arial" w:hAnsi="Arial" w:cs="Arial"/>
                <w:sz w:val="20"/>
                <w:szCs w:val="20"/>
                <w:lang w:val="en-US"/>
              </w:rPr>
              <w:t>overline</w:t>
            </w:r>
            <w:r w:rsidRPr="008869FD">
              <w:rPr>
                <w:rFonts w:ascii="Arial" w:hAnsi="Arial" w:cs="Arial"/>
                <w:sz w:val="20"/>
                <w:szCs w:val="20"/>
                <w:lang w:val="en-US"/>
              </w:rPr>
              <w:t> | </w:t>
            </w:r>
            <w:r w:rsidRPr="008869FD">
              <w:rPr>
                <w:rStyle w:val="css-valor"/>
                <w:rFonts w:ascii="Arial" w:hAnsi="Arial" w:cs="Arial"/>
                <w:sz w:val="20"/>
                <w:szCs w:val="20"/>
                <w:lang w:val="en-US"/>
              </w:rPr>
              <w:t>underline</w:t>
            </w:r>
          </w:p>
        </w:tc>
      </w:tr>
      <w:tr w:rsidR="00D57BBE" w:rsidRPr="008869FD" w14:paraId="035E7990" w14:textId="77777777" w:rsidTr="00D57BBE">
        <w:tc>
          <w:tcPr>
            <w:tcW w:w="0" w:type="auto"/>
            <w:shd w:val="clear" w:color="auto" w:fill="FFFFFF"/>
            <w:vAlign w:val="center"/>
            <w:hideMark/>
          </w:tcPr>
          <w:p w14:paraId="56501D8D"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"http://www.mclibre.org/consultar/amaya/css/css-texto.html" \l "text-indent"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text-indent</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5A8AA0C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sangría de la primera línea</w:t>
            </w:r>
          </w:p>
        </w:tc>
        <w:tc>
          <w:tcPr>
            <w:tcW w:w="0" w:type="auto"/>
            <w:shd w:val="clear" w:color="auto" w:fill="FFFFFF"/>
            <w:vAlign w:val="center"/>
            <w:hideMark/>
          </w:tcPr>
          <w:p w14:paraId="134619F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0F0268F8" w14:textId="77777777" w:rsidTr="00D57BBE">
        <w:tc>
          <w:tcPr>
            <w:tcW w:w="0" w:type="auto"/>
            <w:shd w:val="clear" w:color="auto" w:fill="EEEEEE"/>
            <w:vAlign w:val="center"/>
            <w:hideMark/>
          </w:tcPr>
          <w:p w14:paraId="5A6A4D92"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"http://www.mclibre.org/consultar/amaya/css/css-texto.html" \l "text-transform"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text-transform</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3B2EC61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mayúsculas / minúsculas</w:t>
            </w:r>
          </w:p>
        </w:tc>
        <w:tc>
          <w:tcPr>
            <w:tcW w:w="0" w:type="auto"/>
            <w:shd w:val="clear" w:color="auto" w:fill="EEEEEE"/>
            <w:vAlign w:val="center"/>
            <w:hideMark/>
          </w:tcPr>
          <w:p w14:paraId="0C7210FD"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capitalize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lowercase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uppercase</w:t>
            </w:r>
            <w:proofErr w:type="spellEnd"/>
          </w:p>
        </w:tc>
      </w:tr>
      <w:tr w:rsidR="00D57BBE" w:rsidRPr="008869FD" w14:paraId="7A20CEC0" w14:textId="77777777" w:rsidTr="00D57BBE">
        <w:tc>
          <w:tcPr>
            <w:tcW w:w="0" w:type="auto"/>
            <w:shd w:val="clear" w:color="auto" w:fill="FFFFFF"/>
            <w:vAlign w:val="center"/>
            <w:hideMark/>
          </w:tcPr>
          <w:p w14:paraId="6A81A844"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"http://www.mclibre.org/consultar/amaya/css/css-texto.html" \l "text-shadow"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text-shadow</w:t>
            </w:r>
            <w:proofErr w:type="spellEnd"/>
            <w:r>
              <w:rPr>
                <w:rStyle w:val="Hipervnculo"/>
                <w:rFonts w:ascii="Arial" w:hAnsi="Arial" w:cs="Arial"/>
                <w:color w:val="auto"/>
                <w:sz w:val="20"/>
                <w:szCs w:val="20"/>
              </w:rPr>
              <w:fldChar w:fldCharType="end"/>
            </w:r>
            <w:r w:rsidR="00D57BBE" w:rsidRPr="008869FD">
              <w:rPr>
                <w:rFonts w:ascii="Arial" w:hAnsi="Arial" w:cs="Arial"/>
                <w:sz w:val="20"/>
                <w:szCs w:val="20"/>
                <w:vertAlign w:val="superscript"/>
              </w:rPr>
              <w:t>(3)</w:t>
            </w:r>
          </w:p>
        </w:tc>
        <w:tc>
          <w:tcPr>
            <w:tcW w:w="0" w:type="auto"/>
            <w:shd w:val="clear" w:color="auto" w:fill="FFFFFF"/>
            <w:vAlign w:val="center"/>
            <w:hideMark/>
          </w:tcPr>
          <w:p w14:paraId="0B211F0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sombreado</w:t>
            </w:r>
          </w:p>
        </w:tc>
        <w:tc>
          <w:tcPr>
            <w:tcW w:w="0" w:type="auto"/>
            <w:shd w:val="clear" w:color="auto" w:fill="FFFFFF"/>
            <w:vAlign w:val="center"/>
            <w:hideMark/>
          </w:tcPr>
          <w:p w14:paraId="10B13A9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desplazamiento horizontal, desplazamiento vertical, tamaño desenfoque, color</w:t>
            </w:r>
          </w:p>
        </w:tc>
      </w:tr>
      <w:tr w:rsidR="00D57BBE" w:rsidRPr="008869FD" w14:paraId="40258BA8" w14:textId="77777777" w:rsidTr="00D57BBE">
        <w:tc>
          <w:tcPr>
            <w:tcW w:w="0" w:type="auto"/>
            <w:shd w:val="clear" w:color="auto" w:fill="EEEEEE"/>
            <w:vAlign w:val="center"/>
            <w:hideMark/>
          </w:tcPr>
          <w:p w14:paraId="57A8822D"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"http://www.mclibre.org/consultar/amaya/css/css-texto.html" \l "unicode-bidi"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unicode-bidi</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7696DDD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dirección del texto</w:t>
            </w:r>
          </w:p>
        </w:tc>
        <w:tc>
          <w:tcPr>
            <w:tcW w:w="0" w:type="auto"/>
            <w:shd w:val="clear" w:color="auto" w:fill="EEEEEE"/>
            <w:vAlign w:val="center"/>
            <w:hideMark/>
          </w:tcPr>
          <w:p w14:paraId="14CAB8F0"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w:t>
            </w:r>
            <w:proofErr w:type="spellStart"/>
            <w:r w:rsidRPr="008869FD">
              <w:rPr>
                <w:rStyle w:val="css-valor"/>
                <w:rFonts w:ascii="Arial" w:hAnsi="Arial" w:cs="Arial"/>
                <w:sz w:val="20"/>
                <w:szCs w:val="20"/>
              </w:rPr>
              <w:t>embed</w:t>
            </w:r>
            <w:proofErr w:type="spellEnd"/>
            <w:r w:rsidRPr="008869FD">
              <w:rPr>
                <w:rFonts w:ascii="Arial" w:hAnsi="Arial" w:cs="Arial"/>
                <w:sz w:val="20"/>
                <w:szCs w:val="20"/>
              </w:rPr>
              <w:t> | </w:t>
            </w:r>
            <w:proofErr w:type="spellStart"/>
            <w:r w:rsidRPr="008869FD">
              <w:rPr>
                <w:rStyle w:val="css-valor"/>
                <w:rFonts w:ascii="Arial" w:hAnsi="Arial" w:cs="Arial"/>
                <w:sz w:val="20"/>
                <w:szCs w:val="20"/>
              </w:rPr>
              <w:t>bidi-override</w:t>
            </w:r>
            <w:proofErr w:type="spellEnd"/>
          </w:p>
        </w:tc>
      </w:tr>
      <w:tr w:rsidR="00D57BBE" w:rsidRPr="00540349" w14:paraId="4C2E35A3" w14:textId="77777777" w:rsidTr="00D57BBE">
        <w:tc>
          <w:tcPr>
            <w:tcW w:w="0" w:type="auto"/>
            <w:shd w:val="clear" w:color="auto" w:fill="FFFFFF"/>
            <w:vAlign w:val="center"/>
            <w:hideMark/>
          </w:tcPr>
          <w:p w14:paraId="7B6B75E8"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"http://www.mclibre.org/consultar/amaya/css/css-texto.html" \l "vertical-align" </w:instrText>
            </w:r>
            <w:r>
              <w:rPr>
                <w:rStyle w:val="Hipervnculo"/>
                <w:rFonts w:ascii="Arial" w:hAnsi="Arial" w:cs="Arial"/>
                <w:color w:val="auto"/>
                <w:sz w:val="20"/>
                <w:szCs w:val="20"/>
              </w:rPr>
              <w:fldChar w:fldCharType="separate"/>
            </w:r>
            <w:r w:rsidR="00D57BBE" w:rsidRPr="008869FD">
              <w:rPr>
                <w:rStyle w:val="Hipervnculo"/>
                <w:rFonts w:ascii="Arial" w:hAnsi="Arial" w:cs="Arial"/>
                <w:color w:val="auto"/>
                <w:sz w:val="20"/>
                <w:szCs w:val="20"/>
              </w:rPr>
              <w:t>vertical-</w:t>
            </w:r>
            <w:proofErr w:type="spellStart"/>
            <w:r w:rsidR="00D57BBE" w:rsidRPr="008869FD">
              <w:rPr>
                <w:rStyle w:val="Hipervnculo"/>
                <w:rFonts w:ascii="Arial" w:hAnsi="Arial" w:cs="Arial"/>
                <w:color w:val="auto"/>
                <w:sz w:val="20"/>
                <w:szCs w:val="20"/>
              </w:rPr>
              <w:t>align</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6497493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vertical</w:t>
            </w:r>
          </w:p>
        </w:tc>
        <w:tc>
          <w:tcPr>
            <w:tcW w:w="0" w:type="auto"/>
            <w:shd w:val="clear" w:color="auto" w:fill="FFFFFF"/>
            <w:vAlign w:val="center"/>
            <w:hideMark/>
          </w:tcPr>
          <w:p w14:paraId="1AE13154"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baseline</w:t>
            </w:r>
            <w:r w:rsidRPr="008869FD">
              <w:rPr>
                <w:rFonts w:ascii="Arial" w:hAnsi="Arial" w:cs="Arial"/>
                <w:sz w:val="20"/>
                <w:szCs w:val="20"/>
                <w:lang w:val="en-US"/>
              </w:rPr>
              <w:t> | </w:t>
            </w:r>
            <w:r w:rsidRPr="008869FD">
              <w:rPr>
                <w:rStyle w:val="css-valor"/>
                <w:rFonts w:ascii="Arial" w:hAnsi="Arial" w:cs="Arial"/>
                <w:sz w:val="20"/>
                <w:szCs w:val="20"/>
                <w:lang w:val="en-US"/>
              </w:rPr>
              <w:t>bottom</w:t>
            </w:r>
            <w:r w:rsidRPr="008869FD">
              <w:rPr>
                <w:rFonts w:ascii="Arial" w:hAnsi="Arial" w:cs="Arial"/>
                <w:sz w:val="20"/>
                <w:szCs w:val="20"/>
                <w:lang w:val="en-US"/>
              </w:rPr>
              <w:t> | </w:t>
            </w:r>
            <w:r w:rsidRPr="008869FD">
              <w:rPr>
                <w:rStyle w:val="css-valor"/>
                <w:rFonts w:ascii="Arial" w:hAnsi="Arial" w:cs="Arial"/>
                <w:sz w:val="20"/>
                <w:szCs w:val="20"/>
                <w:lang w:val="en-US"/>
              </w:rPr>
              <w:t>middle</w:t>
            </w:r>
            <w:r w:rsidRPr="008869FD">
              <w:rPr>
                <w:rFonts w:ascii="Arial" w:hAnsi="Arial" w:cs="Arial"/>
                <w:sz w:val="20"/>
                <w:szCs w:val="20"/>
                <w:lang w:val="en-US"/>
              </w:rPr>
              <w:t> | </w:t>
            </w:r>
            <w:r w:rsidRPr="008869FD">
              <w:rPr>
                <w:rStyle w:val="css-valor"/>
                <w:rFonts w:ascii="Arial" w:hAnsi="Arial" w:cs="Arial"/>
                <w:sz w:val="20"/>
                <w:szCs w:val="20"/>
                <w:lang w:val="en-US"/>
              </w:rPr>
              <w:t>sub</w:t>
            </w:r>
            <w:r w:rsidRPr="008869FD">
              <w:rPr>
                <w:rFonts w:ascii="Arial" w:hAnsi="Arial" w:cs="Arial"/>
                <w:sz w:val="20"/>
                <w:szCs w:val="20"/>
                <w:lang w:val="en-US"/>
              </w:rPr>
              <w:t> | </w:t>
            </w:r>
            <w:r w:rsidRPr="008869FD">
              <w:rPr>
                <w:rStyle w:val="css-valor"/>
                <w:rFonts w:ascii="Arial" w:hAnsi="Arial" w:cs="Arial"/>
                <w:sz w:val="20"/>
                <w:szCs w:val="20"/>
                <w:lang w:val="en-US"/>
              </w:rPr>
              <w:t>super</w:t>
            </w:r>
            <w:r w:rsidRPr="008869FD">
              <w:rPr>
                <w:rFonts w:ascii="Arial" w:hAnsi="Arial" w:cs="Arial"/>
                <w:sz w:val="20"/>
                <w:szCs w:val="20"/>
                <w:lang w:val="en-US"/>
              </w:rPr>
              <w:t> | </w:t>
            </w:r>
            <w:r w:rsidRPr="008869FD">
              <w:rPr>
                <w:rStyle w:val="css-valor"/>
                <w:rFonts w:ascii="Arial" w:hAnsi="Arial" w:cs="Arial"/>
                <w:sz w:val="20"/>
                <w:szCs w:val="20"/>
                <w:lang w:val="en-US"/>
              </w:rPr>
              <w:t>text-bottom</w:t>
            </w:r>
            <w:r w:rsidRPr="008869FD">
              <w:rPr>
                <w:rFonts w:ascii="Arial" w:hAnsi="Arial" w:cs="Arial"/>
                <w:sz w:val="20"/>
                <w:szCs w:val="20"/>
                <w:lang w:val="en-US"/>
              </w:rPr>
              <w:t> | </w:t>
            </w:r>
            <w:r w:rsidRPr="008869FD">
              <w:rPr>
                <w:rStyle w:val="css-valor"/>
                <w:rFonts w:ascii="Arial" w:hAnsi="Arial" w:cs="Arial"/>
                <w:sz w:val="20"/>
                <w:szCs w:val="20"/>
                <w:lang w:val="en-US"/>
              </w:rPr>
              <w:t>text-top</w:t>
            </w:r>
            <w:r w:rsidRPr="008869FD">
              <w:rPr>
                <w:rFonts w:ascii="Arial" w:hAnsi="Arial" w:cs="Arial"/>
                <w:sz w:val="20"/>
                <w:szCs w:val="20"/>
                <w:lang w:val="en-US"/>
              </w:rPr>
              <w:t> | </w:t>
            </w:r>
            <w:r w:rsidRPr="008869FD">
              <w:rPr>
                <w:rStyle w:val="css-valor"/>
                <w:rFonts w:ascii="Arial" w:hAnsi="Arial" w:cs="Arial"/>
                <w:sz w:val="20"/>
                <w:szCs w:val="20"/>
                <w:lang w:val="en-US"/>
              </w:rPr>
              <w:t>top</w:t>
            </w:r>
            <w:r w:rsidRPr="008869FD">
              <w:rPr>
                <w:rFonts w:ascii="Arial" w:hAnsi="Arial" w:cs="Arial"/>
                <w:sz w:val="20"/>
                <w:szCs w:val="20"/>
                <w:lang w:val="en-US"/>
              </w:rPr>
              <w:t xml:space="preserve"> | </w:t>
            </w:r>
            <w:proofErr w:type="spellStart"/>
            <w:r w:rsidRPr="008869FD">
              <w:rPr>
                <w:rFonts w:ascii="Arial" w:hAnsi="Arial" w:cs="Arial"/>
                <w:sz w:val="20"/>
                <w:szCs w:val="20"/>
                <w:lang w:val="en-US"/>
              </w:rPr>
              <w:t>distancia</w:t>
            </w:r>
            <w:proofErr w:type="spellEnd"/>
            <w:r w:rsidRPr="008869FD">
              <w:rPr>
                <w:rFonts w:ascii="Arial" w:hAnsi="Arial" w:cs="Arial"/>
                <w:sz w:val="20"/>
                <w:szCs w:val="20"/>
                <w:lang w:val="en-US"/>
              </w:rPr>
              <w:t xml:space="preserve"> | </w:t>
            </w:r>
            <w:proofErr w:type="spellStart"/>
            <w:r w:rsidRPr="008869FD">
              <w:rPr>
                <w:rFonts w:ascii="Arial" w:hAnsi="Arial" w:cs="Arial"/>
                <w:sz w:val="20"/>
                <w:szCs w:val="20"/>
                <w:lang w:val="en-US"/>
              </w:rPr>
              <w:t>porcentaje</w:t>
            </w:r>
            <w:proofErr w:type="spellEnd"/>
          </w:p>
        </w:tc>
      </w:tr>
      <w:tr w:rsidR="00D57BBE" w:rsidRPr="00540349" w14:paraId="22ED5C10" w14:textId="77777777" w:rsidTr="00D57BBE">
        <w:tc>
          <w:tcPr>
            <w:tcW w:w="0" w:type="auto"/>
            <w:shd w:val="clear" w:color="auto" w:fill="EEEEEE"/>
            <w:vAlign w:val="center"/>
            <w:hideMark/>
          </w:tcPr>
          <w:p w14:paraId="23CC8B0E"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lastRenderedPageBreak/>
              <w:fldChar w:fldCharType="begin"/>
            </w:r>
            <w:r>
              <w:rPr>
                <w:rStyle w:val="Hipervnculo"/>
                <w:rFonts w:ascii="Arial" w:hAnsi="Arial" w:cs="Arial"/>
                <w:color w:val="auto"/>
                <w:sz w:val="20"/>
                <w:szCs w:val="20"/>
              </w:rPr>
              <w:instrText xml:space="preserve"> HYPERLINK "http://www.mclibre.org/consultar/amaya/css/css-texto.html" \l "white-space"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white-space</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78FF4D9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xml:space="preserve">espacios en blanco, saltos de línea y </w:t>
            </w:r>
            <w:proofErr w:type="spellStart"/>
            <w:r w:rsidRPr="008869FD">
              <w:rPr>
                <w:rFonts w:ascii="Arial" w:hAnsi="Arial" w:cs="Arial"/>
                <w:sz w:val="20"/>
                <w:szCs w:val="20"/>
              </w:rPr>
              <w:t>wrap</w:t>
            </w:r>
            <w:proofErr w:type="spellEnd"/>
          </w:p>
        </w:tc>
        <w:tc>
          <w:tcPr>
            <w:tcW w:w="0" w:type="auto"/>
            <w:shd w:val="clear" w:color="auto" w:fill="EEEEEE"/>
            <w:vAlign w:val="center"/>
            <w:hideMark/>
          </w:tcPr>
          <w:p w14:paraId="7550417D"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normal</w:t>
            </w:r>
            <w:r w:rsidRPr="008869FD">
              <w:rPr>
                <w:rFonts w:ascii="Arial" w:hAnsi="Arial" w:cs="Arial"/>
                <w:sz w:val="20"/>
                <w:szCs w:val="20"/>
                <w:lang w:val="en-US"/>
              </w:rPr>
              <w:t> | </w:t>
            </w:r>
            <w:proofErr w:type="spellStart"/>
            <w:r w:rsidRPr="008869FD">
              <w:rPr>
                <w:rStyle w:val="css-valor"/>
                <w:rFonts w:ascii="Arial" w:hAnsi="Arial" w:cs="Arial"/>
                <w:sz w:val="20"/>
                <w:szCs w:val="20"/>
                <w:lang w:val="en-US"/>
              </w:rPr>
              <w:t>nowrap</w:t>
            </w:r>
            <w:proofErr w:type="spellEnd"/>
            <w:r w:rsidRPr="008869FD">
              <w:rPr>
                <w:rFonts w:ascii="Arial" w:hAnsi="Arial" w:cs="Arial"/>
                <w:sz w:val="20"/>
                <w:szCs w:val="20"/>
                <w:lang w:val="en-US"/>
              </w:rPr>
              <w:t> | </w:t>
            </w:r>
            <w:r w:rsidRPr="008869FD">
              <w:rPr>
                <w:rStyle w:val="css-valor"/>
                <w:rFonts w:ascii="Arial" w:hAnsi="Arial" w:cs="Arial"/>
                <w:sz w:val="20"/>
                <w:szCs w:val="20"/>
                <w:lang w:val="en-US"/>
              </w:rPr>
              <w:t>pre</w:t>
            </w:r>
            <w:r w:rsidRPr="008869FD">
              <w:rPr>
                <w:rFonts w:ascii="Arial" w:hAnsi="Arial" w:cs="Arial"/>
                <w:sz w:val="20"/>
                <w:szCs w:val="20"/>
                <w:lang w:val="en-US"/>
              </w:rPr>
              <w:t> | </w:t>
            </w:r>
            <w:r w:rsidRPr="008869FD">
              <w:rPr>
                <w:rStyle w:val="css-valor"/>
                <w:rFonts w:ascii="Arial" w:hAnsi="Arial" w:cs="Arial"/>
                <w:sz w:val="20"/>
                <w:szCs w:val="20"/>
                <w:lang w:val="en-US"/>
              </w:rPr>
              <w:t>pre-</w:t>
            </w:r>
            <w:proofErr w:type="gramStart"/>
            <w:r w:rsidRPr="008869FD">
              <w:rPr>
                <w:rStyle w:val="css-valor"/>
                <w:rFonts w:ascii="Arial" w:hAnsi="Arial" w:cs="Arial"/>
                <w:sz w:val="20"/>
                <w:szCs w:val="20"/>
                <w:lang w:val="en-US"/>
              </w:rPr>
              <w:t>line</w:t>
            </w:r>
            <w:r w:rsidRPr="008869FD">
              <w:rPr>
                <w:rFonts w:ascii="Arial" w:hAnsi="Arial" w:cs="Arial"/>
                <w:sz w:val="20"/>
                <w:szCs w:val="20"/>
                <w:vertAlign w:val="superscript"/>
                <w:lang w:val="en-US"/>
              </w:rPr>
              <w:t>(</w:t>
            </w:r>
            <w:proofErr w:type="gramEnd"/>
            <w:r w:rsidRPr="008869FD">
              <w:rPr>
                <w:rFonts w:ascii="Arial" w:hAnsi="Arial" w:cs="Arial"/>
                <w:sz w:val="20"/>
                <w:szCs w:val="20"/>
                <w:vertAlign w:val="superscript"/>
                <w:lang w:val="en-US"/>
              </w:rPr>
              <w:t>+)</w:t>
            </w:r>
            <w:r w:rsidRPr="008869FD">
              <w:rPr>
                <w:rFonts w:ascii="Arial" w:hAnsi="Arial" w:cs="Arial"/>
                <w:sz w:val="20"/>
                <w:szCs w:val="20"/>
                <w:lang w:val="en-US"/>
              </w:rPr>
              <w:t> | </w:t>
            </w:r>
            <w:r w:rsidRPr="008869FD">
              <w:rPr>
                <w:rStyle w:val="css-valor"/>
                <w:rFonts w:ascii="Arial" w:hAnsi="Arial" w:cs="Arial"/>
                <w:sz w:val="20"/>
                <w:szCs w:val="20"/>
                <w:lang w:val="en-US"/>
              </w:rPr>
              <w:t>pre-wrap</w:t>
            </w:r>
            <w:r w:rsidRPr="008869FD">
              <w:rPr>
                <w:rFonts w:ascii="Arial" w:hAnsi="Arial" w:cs="Arial"/>
                <w:sz w:val="20"/>
                <w:szCs w:val="20"/>
                <w:vertAlign w:val="superscript"/>
                <w:lang w:val="en-US"/>
              </w:rPr>
              <w:t>(+)</w:t>
            </w:r>
          </w:p>
        </w:tc>
      </w:tr>
      <w:tr w:rsidR="00D57BBE" w:rsidRPr="008869FD" w14:paraId="7113D51F" w14:textId="77777777" w:rsidTr="00D57BBE">
        <w:tc>
          <w:tcPr>
            <w:tcW w:w="0" w:type="auto"/>
            <w:shd w:val="clear" w:color="auto" w:fill="FFFFFF"/>
            <w:vAlign w:val="center"/>
            <w:hideMark/>
          </w:tcPr>
          <w:p w14:paraId="06F18AD6"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"http://www.mclibre.org/consultar/amaya/css/css-texto.html" \l "word-spacing"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word-spacing</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7B67EFF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espacio entre palabras</w:t>
            </w:r>
          </w:p>
        </w:tc>
        <w:tc>
          <w:tcPr>
            <w:tcW w:w="0" w:type="auto"/>
            <w:shd w:val="clear" w:color="auto" w:fill="FFFFFF"/>
            <w:vAlign w:val="center"/>
            <w:hideMark/>
          </w:tcPr>
          <w:p w14:paraId="5D6E71E2"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distancia</w:t>
            </w:r>
          </w:p>
        </w:tc>
      </w:tr>
      <w:tr w:rsidR="00D57BBE" w:rsidRPr="008869FD" w14:paraId="66F873A1" w14:textId="77777777" w:rsidTr="00D57BBE">
        <w:tc>
          <w:tcPr>
            <w:tcW w:w="0" w:type="auto"/>
            <w:gridSpan w:val="3"/>
            <w:shd w:val="clear" w:color="auto" w:fill="FFFFFF"/>
            <w:tcMar>
              <w:top w:w="300" w:type="dxa"/>
              <w:left w:w="15" w:type="dxa"/>
              <w:bottom w:w="15" w:type="dxa"/>
              <w:right w:w="15" w:type="dxa"/>
            </w:tcMar>
            <w:vAlign w:val="center"/>
            <w:hideMark/>
          </w:tcPr>
          <w:p w14:paraId="20E4074A"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Bordes</w:t>
            </w:r>
          </w:p>
        </w:tc>
      </w:tr>
      <w:tr w:rsidR="00D57BBE" w:rsidRPr="008869FD" w14:paraId="0ABDE3E3" w14:textId="77777777" w:rsidTr="00D57BBE">
        <w:tc>
          <w:tcPr>
            <w:tcW w:w="0" w:type="auto"/>
            <w:tcBorders>
              <w:top w:val="nil"/>
              <w:left w:val="nil"/>
              <w:bottom w:val="nil"/>
              <w:right w:val="nil"/>
            </w:tcBorders>
            <w:shd w:val="clear" w:color="auto" w:fill="EEEEEE"/>
            <w:vAlign w:val="center"/>
            <w:hideMark/>
          </w:tcPr>
          <w:p w14:paraId="6478C7D8"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089799F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3AF9585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540349" w14:paraId="7BD4B99A" w14:textId="77777777" w:rsidTr="00D57BBE">
        <w:tc>
          <w:tcPr>
            <w:tcW w:w="0" w:type="auto"/>
            <w:shd w:val="clear" w:color="auto" w:fill="FFFFFF"/>
            <w:vAlign w:val="center"/>
            <w:hideMark/>
          </w:tcPr>
          <w:p w14:paraId="31DC2161"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64F95CA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cuatro bordes simultáneamente</w:t>
            </w:r>
          </w:p>
        </w:tc>
        <w:tc>
          <w:tcPr>
            <w:tcW w:w="0" w:type="auto"/>
            <w:shd w:val="clear" w:color="auto" w:fill="FFFFFF"/>
            <w:vAlign w:val="center"/>
            <w:hideMark/>
          </w:tcPr>
          <w:p w14:paraId="4D6376E3"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border-color || border-width || border-style</w:t>
            </w:r>
          </w:p>
        </w:tc>
      </w:tr>
      <w:tr w:rsidR="00D57BBE" w:rsidRPr="00540349" w14:paraId="3F73F6E0" w14:textId="77777777" w:rsidTr="00D57BBE">
        <w:tc>
          <w:tcPr>
            <w:tcW w:w="0" w:type="auto"/>
            <w:shd w:val="clear" w:color="auto" w:fill="EEEEEE"/>
            <w:vAlign w:val="center"/>
            <w:hideMark/>
          </w:tcPr>
          <w:p w14:paraId="2AE152AA"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"border-lados"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w:t>
            </w:r>
            <w:r>
              <w:rPr>
                <w:rStyle w:val="Hipervnculo"/>
                <w:rFonts w:ascii="Arial" w:hAnsi="Arial" w:cs="Arial"/>
                <w:color w:val="auto"/>
                <w:sz w:val="20"/>
                <w:szCs w:val="20"/>
              </w:rPr>
              <w:fldChar w:fldCharType="end"/>
            </w:r>
          </w:p>
        </w:tc>
        <w:tc>
          <w:tcPr>
            <w:tcW w:w="0" w:type="auto"/>
            <w:shd w:val="clear" w:color="auto" w:fill="EEEEEE"/>
            <w:vAlign w:val="center"/>
            <w:hideMark/>
          </w:tcPr>
          <w:p w14:paraId="212D183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borde superior</w:t>
            </w:r>
          </w:p>
        </w:tc>
        <w:tc>
          <w:tcPr>
            <w:tcW w:w="0" w:type="auto"/>
            <w:shd w:val="clear" w:color="auto" w:fill="EEEEEE"/>
            <w:vAlign w:val="center"/>
            <w:hideMark/>
          </w:tcPr>
          <w:p w14:paraId="5A065190"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border-color || border-width || border-style</w:t>
            </w:r>
          </w:p>
        </w:tc>
      </w:tr>
      <w:tr w:rsidR="00D57BBE" w:rsidRPr="00540349" w14:paraId="3FEE3111" w14:textId="77777777" w:rsidTr="00D57BBE">
        <w:tc>
          <w:tcPr>
            <w:tcW w:w="0" w:type="auto"/>
            <w:shd w:val="clear" w:color="auto" w:fill="FFFFFF"/>
            <w:vAlign w:val="center"/>
            <w:hideMark/>
          </w:tcPr>
          <w:p w14:paraId="5ED2C8FD"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"border-lados"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border-right</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5775750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borde derecho</w:t>
            </w:r>
          </w:p>
        </w:tc>
        <w:tc>
          <w:tcPr>
            <w:tcW w:w="0" w:type="auto"/>
            <w:shd w:val="clear" w:color="auto" w:fill="FFFFFF"/>
            <w:vAlign w:val="center"/>
            <w:hideMark/>
          </w:tcPr>
          <w:p w14:paraId="5017E663"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border-color || border-width || border-style</w:t>
            </w:r>
          </w:p>
        </w:tc>
      </w:tr>
      <w:tr w:rsidR="00D57BBE" w:rsidRPr="00540349" w14:paraId="36A3A126" w14:textId="77777777" w:rsidTr="00D57BBE">
        <w:tc>
          <w:tcPr>
            <w:tcW w:w="0" w:type="auto"/>
            <w:shd w:val="clear" w:color="auto" w:fill="EEEEEE"/>
            <w:vAlign w:val="center"/>
            <w:hideMark/>
          </w:tcPr>
          <w:p w14:paraId="2FDD2F7F"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"border-lados"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border-bottom</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5373D83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borde inferior</w:t>
            </w:r>
          </w:p>
        </w:tc>
        <w:tc>
          <w:tcPr>
            <w:tcW w:w="0" w:type="auto"/>
            <w:shd w:val="clear" w:color="auto" w:fill="EEEEEE"/>
            <w:vAlign w:val="center"/>
            <w:hideMark/>
          </w:tcPr>
          <w:p w14:paraId="1E3A1E28"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border-color || border-width || border-style</w:t>
            </w:r>
          </w:p>
        </w:tc>
      </w:tr>
      <w:tr w:rsidR="00D57BBE" w:rsidRPr="00540349" w14:paraId="67F2D959" w14:textId="77777777" w:rsidTr="00D57BBE">
        <w:tc>
          <w:tcPr>
            <w:tcW w:w="0" w:type="auto"/>
            <w:shd w:val="clear" w:color="auto" w:fill="FFFFFF"/>
            <w:vAlign w:val="center"/>
            <w:hideMark/>
          </w:tcPr>
          <w:p w14:paraId="3E6A069F"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"border-lados"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border-left</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048CD71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borde izquierdo</w:t>
            </w:r>
          </w:p>
        </w:tc>
        <w:tc>
          <w:tcPr>
            <w:tcW w:w="0" w:type="auto"/>
            <w:shd w:val="clear" w:color="auto" w:fill="FFFFFF"/>
            <w:vAlign w:val="center"/>
            <w:hideMark/>
          </w:tcPr>
          <w:p w14:paraId="2A24FC61"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border-color || border-width || border-style</w:t>
            </w:r>
          </w:p>
        </w:tc>
      </w:tr>
      <w:tr w:rsidR="00D57BBE" w:rsidRPr="008869FD" w14:paraId="06269105" w14:textId="77777777" w:rsidTr="00D57BBE">
        <w:tc>
          <w:tcPr>
            <w:tcW w:w="0" w:type="auto"/>
            <w:shd w:val="clear" w:color="auto" w:fill="EEEEEE"/>
            <w:vAlign w:val="center"/>
            <w:hideMark/>
          </w:tcPr>
          <w:p w14:paraId="6A890971"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"border-radius"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border-radius</w:t>
            </w:r>
            <w:proofErr w:type="spellEnd"/>
            <w:r>
              <w:rPr>
                <w:rStyle w:val="Hipervnculo"/>
                <w:rFonts w:ascii="Arial" w:hAnsi="Arial" w:cs="Arial"/>
                <w:color w:val="auto"/>
                <w:sz w:val="20"/>
                <w:szCs w:val="20"/>
              </w:rPr>
              <w:fldChar w:fldCharType="end"/>
            </w:r>
            <w:r w:rsidR="00D57BBE" w:rsidRPr="008869FD">
              <w:rPr>
                <w:rFonts w:ascii="Arial" w:hAnsi="Arial" w:cs="Arial"/>
                <w:sz w:val="20"/>
                <w:szCs w:val="20"/>
                <w:vertAlign w:val="superscript"/>
              </w:rPr>
              <w:t>(3)</w:t>
            </w:r>
          </w:p>
        </w:tc>
        <w:tc>
          <w:tcPr>
            <w:tcW w:w="0" w:type="auto"/>
            <w:shd w:val="clear" w:color="auto" w:fill="EEEEEE"/>
            <w:vAlign w:val="center"/>
            <w:hideMark/>
          </w:tcPr>
          <w:p w14:paraId="263C134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esquinas redondeadas</w:t>
            </w:r>
          </w:p>
        </w:tc>
        <w:tc>
          <w:tcPr>
            <w:tcW w:w="0" w:type="auto"/>
            <w:shd w:val="clear" w:color="auto" w:fill="EEEEEE"/>
            <w:vAlign w:val="center"/>
            <w:hideMark/>
          </w:tcPr>
          <w:p w14:paraId="69BCAC3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xml:space="preserve">[ distancia | </w:t>
            </w:r>
            <w:proofErr w:type="gramStart"/>
            <w:r w:rsidRPr="008869FD">
              <w:rPr>
                <w:rFonts w:ascii="Arial" w:hAnsi="Arial" w:cs="Arial"/>
                <w:sz w:val="20"/>
                <w:szCs w:val="20"/>
              </w:rPr>
              <w:t>porcentaje ]</w:t>
            </w:r>
            <w:proofErr w:type="gramEnd"/>
            <w:r w:rsidRPr="008869FD">
              <w:rPr>
                <w:rFonts w:ascii="Arial" w:hAnsi="Arial" w:cs="Arial"/>
                <w:sz w:val="20"/>
                <w:szCs w:val="20"/>
              </w:rPr>
              <w:t xml:space="preserve"> {1, 4}</w:t>
            </w:r>
          </w:p>
        </w:tc>
      </w:tr>
      <w:tr w:rsidR="00D57BBE" w:rsidRPr="008869FD" w14:paraId="3843AEC8" w14:textId="77777777" w:rsidTr="00D57BBE">
        <w:tc>
          <w:tcPr>
            <w:tcW w:w="0" w:type="auto"/>
            <w:shd w:val="clear" w:color="auto" w:fill="FFFFFF"/>
            <w:vAlign w:val="center"/>
            <w:hideMark/>
          </w:tcPr>
          <w:p w14:paraId="10962FA8"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"border-radius"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w:t>
            </w:r>
            <w:proofErr w:type="spellStart"/>
            <w:r w:rsidR="00D57BBE" w:rsidRPr="008869FD">
              <w:rPr>
                <w:rStyle w:val="Hipervnculo"/>
                <w:rFonts w:ascii="Arial" w:hAnsi="Arial" w:cs="Arial"/>
                <w:color w:val="auto"/>
                <w:sz w:val="20"/>
                <w:szCs w:val="20"/>
              </w:rPr>
              <w:t>right</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radius</w:t>
            </w:r>
            <w:proofErr w:type="spellEnd"/>
            <w:r>
              <w:rPr>
                <w:rStyle w:val="Hipervnculo"/>
                <w:rFonts w:ascii="Arial" w:hAnsi="Arial" w:cs="Arial"/>
                <w:color w:val="auto"/>
                <w:sz w:val="20"/>
                <w:szCs w:val="20"/>
              </w:rPr>
              <w:fldChar w:fldCharType="end"/>
            </w:r>
            <w:r w:rsidR="00D57BBE" w:rsidRPr="008869FD">
              <w:rPr>
                <w:rFonts w:ascii="Arial" w:hAnsi="Arial" w:cs="Arial"/>
                <w:sz w:val="20"/>
                <w:szCs w:val="20"/>
                <w:vertAlign w:val="superscript"/>
              </w:rPr>
              <w:t>(3)</w:t>
            </w:r>
          </w:p>
        </w:tc>
        <w:tc>
          <w:tcPr>
            <w:tcW w:w="0" w:type="auto"/>
            <w:shd w:val="clear" w:color="auto" w:fill="FFFFFF"/>
            <w:vAlign w:val="center"/>
            <w:hideMark/>
          </w:tcPr>
          <w:p w14:paraId="6CAEF46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esquina superior derecha redondeada</w:t>
            </w:r>
          </w:p>
        </w:tc>
        <w:tc>
          <w:tcPr>
            <w:tcW w:w="0" w:type="auto"/>
            <w:shd w:val="clear" w:color="auto" w:fill="FFFFFF"/>
            <w:vAlign w:val="center"/>
            <w:hideMark/>
          </w:tcPr>
          <w:p w14:paraId="0EE3125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5B872088" w14:textId="77777777" w:rsidTr="00D57BBE">
        <w:tc>
          <w:tcPr>
            <w:tcW w:w="0" w:type="auto"/>
            <w:shd w:val="clear" w:color="auto" w:fill="EEEEEE"/>
            <w:vAlign w:val="center"/>
            <w:hideMark/>
          </w:tcPr>
          <w:p w14:paraId="17950F51"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"border-radius"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border-bottom-right-radius</w:t>
            </w:r>
            <w:proofErr w:type="spellEnd"/>
            <w:r>
              <w:rPr>
                <w:rStyle w:val="Hipervnculo"/>
                <w:rFonts w:ascii="Arial" w:hAnsi="Arial" w:cs="Arial"/>
                <w:color w:val="auto"/>
                <w:sz w:val="20"/>
                <w:szCs w:val="20"/>
              </w:rPr>
              <w:fldChar w:fldCharType="end"/>
            </w:r>
            <w:r w:rsidR="00D57BBE" w:rsidRPr="008869FD">
              <w:rPr>
                <w:rFonts w:ascii="Arial" w:hAnsi="Arial" w:cs="Arial"/>
                <w:sz w:val="20"/>
                <w:szCs w:val="20"/>
                <w:vertAlign w:val="superscript"/>
              </w:rPr>
              <w:t>(3)</w:t>
            </w:r>
          </w:p>
        </w:tc>
        <w:tc>
          <w:tcPr>
            <w:tcW w:w="0" w:type="auto"/>
            <w:shd w:val="clear" w:color="auto" w:fill="EEEEEE"/>
            <w:vAlign w:val="center"/>
            <w:hideMark/>
          </w:tcPr>
          <w:p w14:paraId="4C79560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esquina inferior derecha redondeada</w:t>
            </w:r>
          </w:p>
        </w:tc>
        <w:tc>
          <w:tcPr>
            <w:tcW w:w="0" w:type="auto"/>
            <w:shd w:val="clear" w:color="auto" w:fill="EEEEEE"/>
            <w:vAlign w:val="center"/>
            <w:hideMark/>
          </w:tcPr>
          <w:p w14:paraId="65E69FA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0BDB88D4" w14:textId="77777777" w:rsidTr="00D57BBE">
        <w:tc>
          <w:tcPr>
            <w:tcW w:w="0" w:type="auto"/>
            <w:shd w:val="clear" w:color="auto" w:fill="FFFFFF"/>
            <w:vAlign w:val="center"/>
            <w:hideMark/>
          </w:tcPr>
          <w:p w14:paraId="69F7E5F5"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"border-radius"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border-bottom-left-radius</w:t>
            </w:r>
            <w:proofErr w:type="spellEnd"/>
            <w:r>
              <w:rPr>
                <w:rStyle w:val="Hipervnculo"/>
                <w:rFonts w:ascii="Arial" w:hAnsi="Arial" w:cs="Arial"/>
                <w:color w:val="auto"/>
                <w:sz w:val="20"/>
                <w:szCs w:val="20"/>
              </w:rPr>
              <w:fldChar w:fldCharType="end"/>
            </w:r>
            <w:r w:rsidR="00D57BBE" w:rsidRPr="008869FD">
              <w:rPr>
                <w:rFonts w:ascii="Arial" w:hAnsi="Arial" w:cs="Arial"/>
                <w:sz w:val="20"/>
                <w:szCs w:val="20"/>
                <w:vertAlign w:val="superscript"/>
              </w:rPr>
              <w:t>(3)</w:t>
            </w:r>
          </w:p>
        </w:tc>
        <w:tc>
          <w:tcPr>
            <w:tcW w:w="0" w:type="auto"/>
            <w:shd w:val="clear" w:color="auto" w:fill="FFFFFF"/>
            <w:vAlign w:val="center"/>
            <w:hideMark/>
          </w:tcPr>
          <w:p w14:paraId="663DDF1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esquina inferior izquierda redondeada</w:t>
            </w:r>
          </w:p>
        </w:tc>
        <w:tc>
          <w:tcPr>
            <w:tcW w:w="0" w:type="auto"/>
            <w:shd w:val="clear" w:color="auto" w:fill="FFFFFF"/>
            <w:vAlign w:val="center"/>
            <w:hideMark/>
          </w:tcPr>
          <w:p w14:paraId="6EA35AB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2F7B913E" w14:textId="77777777" w:rsidTr="00D57BBE">
        <w:tc>
          <w:tcPr>
            <w:tcW w:w="0" w:type="auto"/>
            <w:shd w:val="clear" w:color="auto" w:fill="EEEEEE"/>
            <w:vAlign w:val="center"/>
            <w:hideMark/>
          </w:tcPr>
          <w:p w14:paraId="001CF3FA"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"border-radius"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w:t>
            </w:r>
            <w:proofErr w:type="spellStart"/>
            <w:r w:rsidR="00D57BBE" w:rsidRPr="008869FD">
              <w:rPr>
                <w:rStyle w:val="Hipervnculo"/>
                <w:rFonts w:ascii="Arial" w:hAnsi="Arial" w:cs="Arial"/>
                <w:color w:val="auto"/>
                <w:sz w:val="20"/>
                <w:szCs w:val="20"/>
              </w:rPr>
              <w:t>left</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radius</w:t>
            </w:r>
            <w:proofErr w:type="spellEnd"/>
            <w:r>
              <w:rPr>
                <w:rStyle w:val="Hipervnculo"/>
                <w:rFonts w:ascii="Arial" w:hAnsi="Arial" w:cs="Arial"/>
                <w:color w:val="auto"/>
                <w:sz w:val="20"/>
                <w:szCs w:val="20"/>
              </w:rPr>
              <w:fldChar w:fldCharType="end"/>
            </w:r>
            <w:r w:rsidR="00D57BBE" w:rsidRPr="008869FD">
              <w:rPr>
                <w:rFonts w:ascii="Arial" w:hAnsi="Arial" w:cs="Arial"/>
                <w:sz w:val="20"/>
                <w:szCs w:val="20"/>
                <w:vertAlign w:val="superscript"/>
              </w:rPr>
              <w:t>(3)</w:t>
            </w:r>
          </w:p>
        </w:tc>
        <w:tc>
          <w:tcPr>
            <w:tcW w:w="0" w:type="auto"/>
            <w:shd w:val="clear" w:color="auto" w:fill="EEEEEE"/>
            <w:vAlign w:val="center"/>
            <w:hideMark/>
          </w:tcPr>
          <w:p w14:paraId="71C871D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esquina superior izquierda redondeada</w:t>
            </w:r>
          </w:p>
        </w:tc>
        <w:tc>
          <w:tcPr>
            <w:tcW w:w="0" w:type="auto"/>
            <w:shd w:val="clear" w:color="auto" w:fill="EEEEEE"/>
            <w:vAlign w:val="center"/>
            <w:hideMark/>
          </w:tcPr>
          <w:p w14:paraId="31C3616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6DC3781D" w14:textId="77777777" w:rsidTr="00D57BBE">
        <w:tc>
          <w:tcPr>
            <w:tcW w:w="0" w:type="auto"/>
            <w:shd w:val="clear" w:color="auto" w:fill="FFFFFF"/>
            <w:vAlign w:val="center"/>
            <w:hideMark/>
          </w:tcPr>
          <w:p w14:paraId="327FCA8C"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"border-color-width-style"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-color</w:t>
            </w:r>
            <w:r>
              <w:rPr>
                <w:rStyle w:val="Hipervnculo"/>
                <w:rFonts w:ascii="Arial" w:hAnsi="Arial" w:cs="Arial"/>
                <w:color w:val="auto"/>
                <w:sz w:val="20"/>
                <w:szCs w:val="20"/>
              </w:rPr>
              <w:fldChar w:fldCharType="end"/>
            </w:r>
          </w:p>
        </w:tc>
        <w:tc>
          <w:tcPr>
            <w:tcW w:w="0" w:type="auto"/>
            <w:shd w:val="clear" w:color="auto" w:fill="FFFFFF"/>
            <w:vAlign w:val="center"/>
            <w:hideMark/>
          </w:tcPr>
          <w:p w14:paraId="6B8A1A3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 los bordes</w:t>
            </w:r>
          </w:p>
        </w:tc>
        <w:tc>
          <w:tcPr>
            <w:tcW w:w="0" w:type="auto"/>
            <w:shd w:val="clear" w:color="auto" w:fill="FFFFFF"/>
            <w:vAlign w:val="center"/>
            <w:hideMark/>
          </w:tcPr>
          <w:p w14:paraId="2C1CF3D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color | </w:t>
            </w:r>
            <w:proofErr w:type="spellStart"/>
            <w:proofErr w:type="gramStart"/>
            <w:r w:rsidRPr="008869FD">
              <w:rPr>
                <w:rStyle w:val="css-valor"/>
                <w:rFonts w:ascii="Arial" w:hAnsi="Arial" w:cs="Arial"/>
                <w:sz w:val="20"/>
                <w:szCs w:val="20"/>
              </w:rPr>
              <w:t>transparent</w:t>
            </w:r>
            <w:proofErr w:type="spellEnd"/>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3EC6F76C" w14:textId="77777777" w:rsidTr="00D57BBE">
        <w:tc>
          <w:tcPr>
            <w:tcW w:w="0" w:type="auto"/>
            <w:shd w:val="clear" w:color="auto" w:fill="EEEEEE"/>
            <w:vAlign w:val="center"/>
            <w:hideMark/>
          </w:tcPr>
          <w:p w14:paraId="7EE3D7C8"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lastRenderedPageBreak/>
              <w:fldChar w:fldCharType="begin"/>
            </w:r>
            <w:r>
              <w:rPr>
                <w:rStyle w:val="Hipervnculo"/>
                <w:rFonts w:ascii="Arial" w:hAnsi="Arial" w:cs="Arial"/>
                <w:color w:val="auto"/>
                <w:sz w:val="20"/>
                <w:szCs w:val="20"/>
              </w:rPr>
              <w:instrText xml:space="preserve"> HYPERLINK "http://www.mclibre.org/consultar/amaya/css/css-bordes.html" \l "border-color-width-style"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border-width</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05DA1F8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 los bordes</w:t>
            </w:r>
          </w:p>
        </w:tc>
        <w:tc>
          <w:tcPr>
            <w:tcW w:w="0" w:type="auto"/>
            <w:shd w:val="clear" w:color="auto" w:fill="EEEEEE"/>
            <w:vAlign w:val="center"/>
            <w:hideMark/>
          </w:tcPr>
          <w:p w14:paraId="1BF91C7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proofErr w:type="spellStart"/>
            <w:r w:rsidRPr="008869FD">
              <w:rPr>
                <w:rStyle w:val="css-valor"/>
                <w:rFonts w:ascii="Arial" w:hAnsi="Arial" w:cs="Arial"/>
                <w:sz w:val="20"/>
                <w:szCs w:val="20"/>
              </w:rPr>
              <w:t>medium</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thick</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thin</w:t>
            </w:r>
            <w:proofErr w:type="spellEnd"/>
            <w:r w:rsidRPr="008869FD">
              <w:rPr>
                <w:rFonts w:ascii="Arial" w:hAnsi="Arial" w:cs="Arial"/>
                <w:sz w:val="20"/>
                <w:szCs w:val="20"/>
              </w:rPr>
              <w:t xml:space="preserve"> | </w:t>
            </w:r>
            <w:proofErr w:type="gramStart"/>
            <w:r w:rsidRPr="008869FD">
              <w:rPr>
                <w:rFonts w:ascii="Arial" w:hAnsi="Arial" w:cs="Arial"/>
                <w:sz w:val="20"/>
                <w:szCs w:val="20"/>
              </w:rPr>
              <w:t>distancia ]</w:t>
            </w:r>
            <w:proofErr w:type="gramEnd"/>
            <w:r w:rsidRPr="008869FD">
              <w:rPr>
                <w:rFonts w:ascii="Arial" w:hAnsi="Arial" w:cs="Arial"/>
                <w:sz w:val="20"/>
                <w:szCs w:val="20"/>
              </w:rPr>
              <w:t xml:space="preserve"> {1, 4}</w:t>
            </w:r>
          </w:p>
        </w:tc>
      </w:tr>
      <w:tr w:rsidR="00D57BBE" w:rsidRPr="008869FD" w14:paraId="589913BB" w14:textId="77777777" w:rsidTr="00D57BBE">
        <w:tc>
          <w:tcPr>
            <w:tcW w:w="0" w:type="auto"/>
            <w:shd w:val="clear" w:color="auto" w:fill="FFFFFF"/>
            <w:vAlign w:val="center"/>
            <w:hideMark/>
          </w:tcPr>
          <w:p w14:paraId="720EC86B"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"border-color-width-style"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border-style</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3C2B971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estilos de los bordes</w:t>
            </w:r>
          </w:p>
        </w:tc>
        <w:tc>
          <w:tcPr>
            <w:tcW w:w="0" w:type="auto"/>
            <w:shd w:val="clear" w:color="auto" w:fill="FFFFFF"/>
            <w:vAlign w:val="center"/>
            <w:hideMark/>
          </w:tcPr>
          <w:p w14:paraId="6F4F847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hidden</w:t>
            </w:r>
            <w:r w:rsidRPr="008869FD">
              <w:rPr>
                <w:rFonts w:ascii="Arial" w:hAnsi="Arial" w:cs="Arial"/>
                <w:sz w:val="20"/>
                <w:szCs w:val="20"/>
              </w:rPr>
              <w:t> | </w:t>
            </w:r>
            <w:r w:rsidRPr="008869FD">
              <w:rPr>
                <w:rStyle w:val="css-valor"/>
                <w:rFonts w:ascii="Arial" w:hAnsi="Arial" w:cs="Arial"/>
                <w:sz w:val="20"/>
                <w:szCs w:val="20"/>
              </w:rPr>
              <w:t>dashed</w:t>
            </w:r>
            <w:r w:rsidRPr="008869FD">
              <w:rPr>
                <w:rFonts w:ascii="Arial" w:hAnsi="Arial" w:cs="Arial"/>
                <w:sz w:val="20"/>
                <w:szCs w:val="20"/>
              </w:rPr>
              <w:t> | </w:t>
            </w:r>
            <w:r w:rsidRPr="008869FD">
              <w:rPr>
                <w:rStyle w:val="css-valor"/>
                <w:rFonts w:ascii="Arial" w:hAnsi="Arial" w:cs="Arial"/>
                <w:sz w:val="20"/>
                <w:szCs w:val="20"/>
              </w:rPr>
              <w:t>dotted</w:t>
            </w:r>
            <w:r w:rsidRPr="008869FD">
              <w:rPr>
                <w:rFonts w:ascii="Arial" w:hAnsi="Arial" w:cs="Arial"/>
                <w:sz w:val="20"/>
                <w:szCs w:val="20"/>
              </w:rPr>
              <w:t> | </w:t>
            </w:r>
            <w:r w:rsidRPr="008869FD">
              <w:rPr>
                <w:rStyle w:val="css-valor"/>
                <w:rFonts w:ascii="Arial" w:hAnsi="Arial" w:cs="Arial"/>
                <w:sz w:val="20"/>
                <w:szCs w:val="20"/>
              </w:rPr>
              <w:t>double</w:t>
            </w:r>
            <w:r w:rsidRPr="008869FD">
              <w:rPr>
                <w:rFonts w:ascii="Arial" w:hAnsi="Arial" w:cs="Arial"/>
                <w:sz w:val="20"/>
                <w:szCs w:val="20"/>
              </w:rPr>
              <w:t> | </w:t>
            </w:r>
            <w:r w:rsidRPr="008869FD">
              <w:rPr>
                <w:rStyle w:val="css-valor"/>
                <w:rFonts w:ascii="Arial" w:hAnsi="Arial" w:cs="Arial"/>
                <w:sz w:val="20"/>
                <w:szCs w:val="20"/>
              </w:rPr>
              <w:t>groove</w:t>
            </w:r>
            <w:r w:rsidRPr="008869FD">
              <w:rPr>
                <w:rFonts w:ascii="Arial" w:hAnsi="Arial" w:cs="Arial"/>
                <w:sz w:val="20"/>
                <w:szCs w:val="20"/>
              </w:rPr>
              <w:t> | </w:t>
            </w:r>
            <w:r w:rsidRPr="008869FD">
              <w:rPr>
                <w:rStyle w:val="css-valor"/>
                <w:rFonts w:ascii="Arial" w:hAnsi="Arial" w:cs="Arial"/>
                <w:sz w:val="20"/>
                <w:szCs w:val="20"/>
              </w:rPr>
              <w:t>inset</w:t>
            </w:r>
            <w:r w:rsidRPr="008869FD">
              <w:rPr>
                <w:rFonts w:ascii="Arial" w:hAnsi="Arial" w:cs="Arial"/>
                <w:sz w:val="20"/>
                <w:szCs w:val="20"/>
              </w:rPr>
              <w:t> | </w:t>
            </w:r>
            <w:r w:rsidRPr="008869FD">
              <w:rPr>
                <w:rStyle w:val="css-valor"/>
                <w:rFonts w:ascii="Arial" w:hAnsi="Arial" w:cs="Arial"/>
                <w:sz w:val="20"/>
                <w:szCs w:val="20"/>
              </w:rPr>
              <w:t>outset</w:t>
            </w:r>
            <w:r w:rsidRPr="008869FD">
              <w:rPr>
                <w:rFonts w:ascii="Arial" w:hAnsi="Arial" w:cs="Arial"/>
                <w:sz w:val="20"/>
                <w:szCs w:val="20"/>
              </w:rPr>
              <w:t> | </w:t>
            </w:r>
            <w:r w:rsidRPr="008869FD">
              <w:rPr>
                <w:rStyle w:val="css-valor"/>
                <w:rFonts w:ascii="Arial" w:hAnsi="Arial" w:cs="Arial"/>
                <w:sz w:val="20"/>
                <w:szCs w:val="20"/>
              </w:rPr>
              <w:t>ridge</w:t>
            </w:r>
            <w:r w:rsidRPr="008869FD">
              <w:rPr>
                <w:rFonts w:ascii="Arial" w:hAnsi="Arial" w:cs="Arial"/>
                <w:sz w:val="20"/>
                <w:szCs w:val="20"/>
              </w:rPr>
              <w:t> | </w:t>
            </w:r>
            <w:proofErr w:type="gramStart"/>
            <w:r w:rsidRPr="008869FD">
              <w:rPr>
                <w:rStyle w:val="css-valor"/>
                <w:rFonts w:ascii="Arial" w:hAnsi="Arial" w:cs="Arial"/>
                <w:sz w:val="20"/>
                <w:szCs w:val="20"/>
              </w:rPr>
              <w:t>solid</w:t>
            </w:r>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604DEDE9" w14:textId="77777777" w:rsidTr="00D57BBE">
        <w:tc>
          <w:tcPr>
            <w:tcW w:w="0" w:type="auto"/>
            <w:shd w:val="clear" w:color="auto" w:fill="EEEEEE"/>
            <w:vAlign w:val="center"/>
            <w:hideMark/>
          </w:tcPr>
          <w:p w14:paraId="0396D2C4"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"border-individuales"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-top-color</w:t>
            </w:r>
            <w:r>
              <w:rPr>
                <w:rStyle w:val="Hipervnculo"/>
                <w:rFonts w:ascii="Arial" w:hAnsi="Arial" w:cs="Arial"/>
                <w:color w:val="auto"/>
                <w:sz w:val="20"/>
                <w:szCs w:val="20"/>
              </w:rPr>
              <w:fldChar w:fldCharType="end"/>
            </w:r>
          </w:p>
        </w:tc>
        <w:tc>
          <w:tcPr>
            <w:tcW w:w="0" w:type="auto"/>
            <w:shd w:val="clear" w:color="auto" w:fill="EEEEEE"/>
            <w:vAlign w:val="center"/>
            <w:hideMark/>
          </w:tcPr>
          <w:p w14:paraId="4C2056E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del borde superior</w:t>
            </w:r>
          </w:p>
        </w:tc>
        <w:tc>
          <w:tcPr>
            <w:tcW w:w="0" w:type="auto"/>
            <w:shd w:val="clear" w:color="auto" w:fill="EEEEEE"/>
            <w:vAlign w:val="center"/>
            <w:hideMark/>
          </w:tcPr>
          <w:p w14:paraId="0FB2FAD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color | </w:t>
            </w:r>
            <w:proofErr w:type="spellStart"/>
            <w:proofErr w:type="gramStart"/>
            <w:r w:rsidRPr="008869FD">
              <w:rPr>
                <w:rStyle w:val="css-valor"/>
                <w:rFonts w:ascii="Arial" w:hAnsi="Arial" w:cs="Arial"/>
                <w:sz w:val="20"/>
                <w:szCs w:val="20"/>
              </w:rPr>
              <w:t>transparent</w:t>
            </w:r>
            <w:proofErr w:type="spellEnd"/>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2F71A959" w14:textId="77777777" w:rsidTr="00D57BBE">
        <w:tc>
          <w:tcPr>
            <w:tcW w:w="0" w:type="auto"/>
            <w:shd w:val="clear" w:color="auto" w:fill="FFFFFF"/>
            <w:vAlign w:val="center"/>
            <w:hideMark/>
          </w:tcPr>
          <w:p w14:paraId="28ACDB63"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"border-individuales"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w:t>
            </w:r>
            <w:proofErr w:type="spellStart"/>
            <w:r w:rsidR="00D57BBE" w:rsidRPr="008869FD">
              <w:rPr>
                <w:rStyle w:val="Hipervnculo"/>
                <w:rFonts w:ascii="Arial" w:hAnsi="Arial" w:cs="Arial"/>
                <w:color w:val="auto"/>
                <w:sz w:val="20"/>
                <w:szCs w:val="20"/>
              </w:rPr>
              <w:t>width</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0A69335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del borde superior</w:t>
            </w:r>
          </w:p>
        </w:tc>
        <w:tc>
          <w:tcPr>
            <w:tcW w:w="0" w:type="auto"/>
            <w:shd w:val="clear" w:color="auto" w:fill="FFFFFF"/>
            <w:vAlign w:val="center"/>
            <w:hideMark/>
          </w:tcPr>
          <w:p w14:paraId="00E36A4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proofErr w:type="spellStart"/>
            <w:r w:rsidRPr="008869FD">
              <w:rPr>
                <w:rStyle w:val="css-valor"/>
                <w:rFonts w:ascii="Arial" w:hAnsi="Arial" w:cs="Arial"/>
                <w:sz w:val="20"/>
                <w:szCs w:val="20"/>
              </w:rPr>
              <w:t>medium</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thick</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thin</w:t>
            </w:r>
            <w:proofErr w:type="spellEnd"/>
            <w:r w:rsidRPr="008869FD">
              <w:rPr>
                <w:rFonts w:ascii="Arial" w:hAnsi="Arial" w:cs="Arial"/>
                <w:sz w:val="20"/>
                <w:szCs w:val="20"/>
              </w:rPr>
              <w:t xml:space="preserve"> | </w:t>
            </w:r>
            <w:proofErr w:type="gramStart"/>
            <w:r w:rsidRPr="008869FD">
              <w:rPr>
                <w:rFonts w:ascii="Arial" w:hAnsi="Arial" w:cs="Arial"/>
                <w:sz w:val="20"/>
                <w:szCs w:val="20"/>
              </w:rPr>
              <w:t>distancia ]</w:t>
            </w:r>
            <w:proofErr w:type="gramEnd"/>
            <w:r w:rsidRPr="008869FD">
              <w:rPr>
                <w:rFonts w:ascii="Arial" w:hAnsi="Arial" w:cs="Arial"/>
                <w:sz w:val="20"/>
                <w:szCs w:val="20"/>
              </w:rPr>
              <w:t xml:space="preserve"> {1, 4}</w:t>
            </w:r>
          </w:p>
        </w:tc>
      </w:tr>
      <w:tr w:rsidR="00D57BBE" w:rsidRPr="008869FD" w14:paraId="0BF7C104" w14:textId="77777777" w:rsidTr="00D57BBE">
        <w:tc>
          <w:tcPr>
            <w:tcW w:w="0" w:type="auto"/>
            <w:shd w:val="clear" w:color="auto" w:fill="EEEEEE"/>
            <w:vAlign w:val="center"/>
            <w:hideMark/>
          </w:tcPr>
          <w:p w14:paraId="367A769A"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"border-individuales"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w:t>
            </w:r>
            <w:proofErr w:type="spellStart"/>
            <w:r w:rsidR="00D57BBE" w:rsidRPr="008869FD">
              <w:rPr>
                <w:rStyle w:val="Hipervnculo"/>
                <w:rFonts w:ascii="Arial" w:hAnsi="Arial" w:cs="Arial"/>
                <w:color w:val="auto"/>
                <w:sz w:val="20"/>
                <w:szCs w:val="20"/>
              </w:rPr>
              <w:t>style</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1324CAE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 del borde superior</w:t>
            </w:r>
          </w:p>
        </w:tc>
        <w:tc>
          <w:tcPr>
            <w:tcW w:w="0" w:type="auto"/>
            <w:shd w:val="clear" w:color="auto" w:fill="EEEEEE"/>
            <w:vAlign w:val="center"/>
            <w:hideMark/>
          </w:tcPr>
          <w:p w14:paraId="0589A12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hidden</w:t>
            </w:r>
            <w:r w:rsidRPr="008869FD">
              <w:rPr>
                <w:rFonts w:ascii="Arial" w:hAnsi="Arial" w:cs="Arial"/>
                <w:sz w:val="20"/>
                <w:szCs w:val="20"/>
              </w:rPr>
              <w:t> | </w:t>
            </w:r>
            <w:r w:rsidRPr="008869FD">
              <w:rPr>
                <w:rStyle w:val="css-valor"/>
                <w:rFonts w:ascii="Arial" w:hAnsi="Arial" w:cs="Arial"/>
                <w:sz w:val="20"/>
                <w:szCs w:val="20"/>
              </w:rPr>
              <w:t>dashed</w:t>
            </w:r>
            <w:r w:rsidRPr="008869FD">
              <w:rPr>
                <w:rFonts w:ascii="Arial" w:hAnsi="Arial" w:cs="Arial"/>
                <w:sz w:val="20"/>
                <w:szCs w:val="20"/>
              </w:rPr>
              <w:t> | </w:t>
            </w:r>
            <w:r w:rsidRPr="008869FD">
              <w:rPr>
                <w:rStyle w:val="css-valor"/>
                <w:rFonts w:ascii="Arial" w:hAnsi="Arial" w:cs="Arial"/>
                <w:sz w:val="20"/>
                <w:szCs w:val="20"/>
              </w:rPr>
              <w:t>dotted</w:t>
            </w:r>
            <w:r w:rsidRPr="008869FD">
              <w:rPr>
                <w:rFonts w:ascii="Arial" w:hAnsi="Arial" w:cs="Arial"/>
                <w:sz w:val="20"/>
                <w:szCs w:val="20"/>
              </w:rPr>
              <w:t> | </w:t>
            </w:r>
            <w:r w:rsidRPr="008869FD">
              <w:rPr>
                <w:rStyle w:val="css-valor"/>
                <w:rFonts w:ascii="Arial" w:hAnsi="Arial" w:cs="Arial"/>
                <w:sz w:val="20"/>
                <w:szCs w:val="20"/>
              </w:rPr>
              <w:t>double</w:t>
            </w:r>
            <w:r w:rsidRPr="008869FD">
              <w:rPr>
                <w:rFonts w:ascii="Arial" w:hAnsi="Arial" w:cs="Arial"/>
                <w:sz w:val="20"/>
                <w:szCs w:val="20"/>
              </w:rPr>
              <w:t> | </w:t>
            </w:r>
            <w:r w:rsidRPr="008869FD">
              <w:rPr>
                <w:rStyle w:val="css-valor"/>
                <w:rFonts w:ascii="Arial" w:hAnsi="Arial" w:cs="Arial"/>
                <w:sz w:val="20"/>
                <w:szCs w:val="20"/>
              </w:rPr>
              <w:t>groove</w:t>
            </w:r>
            <w:r w:rsidRPr="008869FD">
              <w:rPr>
                <w:rFonts w:ascii="Arial" w:hAnsi="Arial" w:cs="Arial"/>
                <w:sz w:val="20"/>
                <w:szCs w:val="20"/>
              </w:rPr>
              <w:t> | </w:t>
            </w:r>
            <w:r w:rsidRPr="008869FD">
              <w:rPr>
                <w:rStyle w:val="css-valor"/>
                <w:rFonts w:ascii="Arial" w:hAnsi="Arial" w:cs="Arial"/>
                <w:sz w:val="20"/>
                <w:szCs w:val="20"/>
              </w:rPr>
              <w:t>inset</w:t>
            </w:r>
            <w:r w:rsidRPr="008869FD">
              <w:rPr>
                <w:rFonts w:ascii="Arial" w:hAnsi="Arial" w:cs="Arial"/>
                <w:sz w:val="20"/>
                <w:szCs w:val="20"/>
              </w:rPr>
              <w:t> | </w:t>
            </w:r>
            <w:r w:rsidRPr="008869FD">
              <w:rPr>
                <w:rStyle w:val="css-valor"/>
                <w:rFonts w:ascii="Arial" w:hAnsi="Arial" w:cs="Arial"/>
                <w:sz w:val="20"/>
                <w:szCs w:val="20"/>
              </w:rPr>
              <w:t>outset</w:t>
            </w:r>
            <w:r w:rsidRPr="008869FD">
              <w:rPr>
                <w:rFonts w:ascii="Arial" w:hAnsi="Arial" w:cs="Arial"/>
                <w:sz w:val="20"/>
                <w:szCs w:val="20"/>
              </w:rPr>
              <w:t> | </w:t>
            </w:r>
            <w:r w:rsidRPr="008869FD">
              <w:rPr>
                <w:rStyle w:val="css-valor"/>
                <w:rFonts w:ascii="Arial" w:hAnsi="Arial" w:cs="Arial"/>
                <w:sz w:val="20"/>
                <w:szCs w:val="20"/>
              </w:rPr>
              <w:t>ridge</w:t>
            </w:r>
            <w:r w:rsidRPr="008869FD">
              <w:rPr>
                <w:rFonts w:ascii="Arial" w:hAnsi="Arial" w:cs="Arial"/>
                <w:sz w:val="20"/>
                <w:szCs w:val="20"/>
              </w:rPr>
              <w:t> | </w:t>
            </w:r>
            <w:proofErr w:type="gramStart"/>
            <w:r w:rsidRPr="008869FD">
              <w:rPr>
                <w:rStyle w:val="css-valor"/>
                <w:rFonts w:ascii="Arial" w:hAnsi="Arial" w:cs="Arial"/>
                <w:sz w:val="20"/>
                <w:szCs w:val="20"/>
              </w:rPr>
              <w:t>solid</w:t>
            </w:r>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4FC97BA5" w14:textId="77777777" w:rsidTr="00D57BBE">
        <w:tc>
          <w:tcPr>
            <w:tcW w:w="0" w:type="auto"/>
            <w:shd w:val="clear" w:color="auto" w:fill="FFFFFF"/>
            <w:vAlign w:val="center"/>
            <w:hideMark/>
          </w:tcPr>
          <w:p w14:paraId="3AB46F40"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"border-individuales"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right</w:t>
            </w:r>
            <w:proofErr w:type="spellEnd"/>
            <w:r w:rsidR="00D57BBE" w:rsidRPr="008869FD">
              <w:rPr>
                <w:rStyle w:val="Hipervnculo"/>
                <w:rFonts w:ascii="Arial" w:hAnsi="Arial" w:cs="Arial"/>
                <w:color w:val="auto"/>
                <w:sz w:val="20"/>
                <w:szCs w:val="20"/>
              </w:rPr>
              <w:t>-color</w:t>
            </w:r>
            <w:r>
              <w:rPr>
                <w:rStyle w:val="Hipervnculo"/>
                <w:rFonts w:ascii="Arial" w:hAnsi="Arial" w:cs="Arial"/>
                <w:color w:val="auto"/>
                <w:sz w:val="20"/>
                <w:szCs w:val="20"/>
              </w:rPr>
              <w:fldChar w:fldCharType="end"/>
            </w:r>
          </w:p>
        </w:tc>
        <w:tc>
          <w:tcPr>
            <w:tcW w:w="0" w:type="auto"/>
            <w:shd w:val="clear" w:color="auto" w:fill="FFFFFF"/>
            <w:vAlign w:val="center"/>
            <w:hideMark/>
          </w:tcPr>
          <w:p w14:paraId="371CB7F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del borde derecho</w:t>
            </w:r>
          </w:p>
        </w:tc>
        <w:tc>
          <w:tcPr>
            <w:tcW w:w="0" w:type="auto"/>
            <w:shd w:val="clear" w:color="auto" w:fill="FFFFFF"/>
            <w:vAlign w:val="center"/>
            <w:hideMark/>
          </w:tcPr>
          <w:p w14:paraId="63C9CCF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color | </w:t>
            </w:r>
            <w:proofErr w:type="spellStart"/>
            <w:proofErr w:type="gramStart"/>
            <w:r w:rsidRPr="008869FD">
              <w:rPr>
                <w:rStyle w:val="css-valor"/>
                <w:rFonts w:ascii="Arial" w:hAnsi="Arial" w:cs="Arial"/>
                <w:sz w:val="20"/>
                <w:szCs w:val="20"/>
              </w:rPr>
              <w:t>transparent</w:t>
            </w:r>
            <w:proofErr w:type="spellEnd"/>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3DC92557" w14:textId="77777777" w:rsidTr="00D57BBE">
        <w:tc>
          <w:tcPr>
            <w:tcW w:w="0" w:type="auto"/>
            <w:shd w:val="clear" w:color="auto" w:fill="EEEEEE"/>
            <w:vAlign w:val="center"/>
            <w:hideMark/>
          </w:tcPr>
          <w:p w14:paraId="7F994733"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"border-individuales"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border-right-width</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364D5CB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del borde derecho</w:t>
            </w:r>
          </w:p>
        </w:tc>
        <w:tc>
          <w:tcPr>
            <w:tcW w:w="0" w:type="auto"/>
            <w:shd w:val="clear" w:color="auto" w:fill="EEEEEE"/>
            <w:vAlign w:val="center"/>
            <w:hideMark/>
          </w:tcPr>
          <w:p w14:paraId="50EA0B8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proofErr w:type="spellStart"/>
            <w:r w:rsidRPr="008869FD">
              <w:rPr>
                <w:rStyle w:val="css-valor"/>
                <w:rFonts w:ascii="Arial" w:hAnsi="Arial" w:cs="Arial"/>
                <w:sz w:val="20"/>
                <w:szCs w:val="20"/>
              </w:rPr>
              <w:t>medium</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thick</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thin</w:t>
            </w:r>
            <w:proofErr w:type="spellEnd"/>
            <w:r w:rsidRPr="008869FD">
              <w:rPr>
                <w:rFonts w:ascii="Arial" w:hAnsi="Arial" w:cs="Arial"/>
                <w:sz w:val="20"/>
                <w:szCs w:val="20"/>
              </w:rPr>
              <w:t xml:space="preserve"> | </w:t>
            </w:r>
            <w:proofErr w:type="gramStart"/>
            <w:r w:rsidRPr="008869FD">
              <w:rPr>
                <w:rFonts w:ascii="Arial" w:hAnsi="Arial" w:cs="Arial"/>
                <w:sz w:val="20"/>
                <w:szCs w:val="20"/>
              </w:rPr>
              <w:t>distancia ]</w:t>
            </w:r>
            <w:proofErr w:type="gramEnd"/>
            <w:r w:rsidRPr="008869FD">
              <w:rPr>
                <w:rFonts w:ascii="Arial" w:hAnsi="Arial" w:cs="Arial"/>
                <w:sz w:val="20"/>
                <w:szCs w:val="20"/>
              </w:rPr>
              <w:t xml:space="preserve"> {1, 4}</w:t>
            </w:r>
          </w:p>
        </w:tc>
      </w:tr>
      <w:tr w:rsidR="00D57BBE" w:rsidRPr="008869FD" w14:paraId="1E217D2F" w14:textId="77777777" w:rsidTr="00D57BBE">
        <w:tc>
          <w:tcPr>
            <w:tcW w:w="0" w:type="auto"/>
            <w:shd w:val="clear" w:color="auto" w:fill="FFFFFF"/>
            <w:vAlign w:val="center"/>
            <w:hideMark/>
          </w:tcPr>
          <w:p w14:paraId="68AA58A3"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"border-individuales"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border-right-style</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6A1763D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 del borde derecho</w:t>
            </w:r>
          </w:p>
        </w:tc>
        <w:tc>
          <w:tcPr>
            <w:tcW w:w="0" w:type="auto"/>
            <w:shd w:val="clear" w:color="auto" w:fill="FFFFFF"/>
            <w:vAlign w:val="center"/>
            <w:hideMark/>
          </w:tcPr>
          <w:p w14:paraId="1E5E2E4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hidden</w:t>
            </w:r>
            <w:r w:rsidRPr="008869FD">
              <w:rPr>
                <w:rFonts w:ascii="Arial" w:hAnsi="Arial" w:cs="Arial"/>
                <w:sz w:val="20"/>
                <w:szCs w:val="20"/>
              </w:rPr>
              <w:t> | </w:t>
            </w:r>
            <w:r w:rsidRPr="008869FD">
              <w:rPr>
                <w:rStyle w:val="css-valor"/>
                <w:rFonts w:ascii="Arial" w:hAnsi="Arial" w:cs="Arial"/>
                <w:sz w:val="20"/>
                <w:szCs w:val="20"/>
              </w:rPr>
              <w:t>dashed</w:t>
            </w:r>
            <w:r w:rsidRPr="008869FD">
              <w:rPr>
                <w:rFonts w:ascii="Arial" w:hAnsi="Arial" w:cs="Arial"/>
                <w:sz w:val="20"/>
                <w:szCs w:val="20"/>
              </w:rPr>
              <w:t> | </w:t>
            </w:r>
            <w:r w:rsidRPr="008869FD">
              <w:rPr>
                <w:rStyle w:val="css-valor"/>
                <w:rFonts w:ascii="Arial" w:hAnsi="Arial" w:cs="Arial"/>
                <w:sz w:val="20"/>
                <w:szCs w:val="20"/>
              </w:rPr>
              <w:t>dotted</w:t>
            </w:r>
            <w:r w:rsidRPr="008869FD">
              <w:rPr>
                <w:rFonts w:ascii="Arial" w:hAnsi="Arial" w:cs="Arial"/>
                <w:sz w:val="20"/>
                <w:szCs w:val="20"/>
              </w:rPr>
              <w:t> | </w:t>
            </w:r>
            <w:r w:rsidRPr="008869FD">
              <w:rPr>
                <w:rStyle w:val="css-valor"/>
                <w:rFonts w:ascii="Arial" w:hAnsi="Arial" w:cs="Arial"/>
                <w:sz w:val="20"/>
                <w:szCs w:val="20"/>
              </w:rPr>
              <w:t>double</w:t>
            </w:r>
            <w:r w:rsidRPr="008869FD">
              <w:rPr>
                <w:rFonts w:ascii="Arial" w:hAnsi="Arial" w:cs="Arial"/>
                <w:sz w:val="20"/>
                <w:szCs w:val="20"/>
              </w:rPr>
              <w:t> | </w:t>
            </w:r>
            <w:r w:rsidRPr="008869FD">
              <w:rPr>
                <w:rStyle w:val="css-valor"/>
                <w:rFonts w:ascii="Arial" w:hAnsi="Arial" w:cs="Arial"/>
                <w:sz w:val="20"/>
                <w:szCs w:val="20"/>
              </w:rPr>
              <w:t>groove</w:t>
            </w:r>
            <w:r w:rsidRPr="008869FD">
              <w:rPr>
                <w:rFonts w:ascii="Arial" w:hAnsi="Arial" w:cs="Arial"/>
                <w:sz w:val="20"/>
                <w:szCs w:val="20"/>
              </w:rPr>
              <w:t> | </w:t>
            </w:r>
            <w:r w:rsidRPr="008869FD">
              <w:rPr>
                <w:rStyle w:val="css-valor"/>
                <w:rFonts w:ascii="Arial" w:hAnsi="Arial" w:cs="Arial"/>
                <w:sz w:val="20"/>
                <w:szCs w:val="20"/>
              </w:rPr>
              <w:t>inset</w:t>
            </w:r>
            <w:r w:rsidRPr="008869FD">
              <w:rPr>
                <w:rFonts w:ascii="Arial" w:hAnsi="Arial" w:cs="Arial"/>
                <w:sz w:val="20"/>
                <w:szCs w:val="20"/>
              </w:rPr>
              <w:t> | </w:t>
            </w:r>
            <w:r w:rsidRPr="008869FD">
              <w:rPr>
                <w:rStyle w:val="css-valor"/>
                <w:rFonts w:ascii="Arial" w:hAnsi="Arial" w:cs="Arial"/>
                <w:sz w:val="20"/>
                <w:szCs w:val="20"/>
              </w:rPr>
              <w:t>outset</w:t>
            </w:r>
            <w:r w:rsidRPr="008869FD">
              <w:rPr>
                <w:rFonts w:ascii="Arial" w:hAnsi="Arial" w:cs="Arial"/>
                <w:sz w:val="20"/>
                <w:szCs w:val="20"/>
              </w:rPr>
              <w:t> | </w:t>
            </w:r>
            <w:r w:rsidRPr="008869FD">
              <w:rPr>
                <w:rStyle w:val="css-valor"/>
                <w:rFonts w:ascii="Arial" w:hAnsi="Arial" w:cs="Arial"/>
                <w:sz w:val="20"/>
                <w:szCs w:val="20"/>
              </w:rPr>
              <w:t>ridge</w:t>
            </w:r>
            <w:r w:rsidRPr="008869FD">
              <w:rPr>
                <w:rFonts w:ascii="Arial" w:hAnsi="Arial" w:cs="Arial"/>
                <w:sz w:val="20"/>
                <w:szCs w:val="20"/>
              </w:rPr>
              <w:t> | </w:t>
            </w:r>
            <w:proofErr w:type="gramStart"/>
            <w:r w:rsidRPr="008869FD">
              <w:rPr>
                <w:rStyle w:val="css-valor"/>
                <w:rFonts w:ascii="Arial" w:hAnsi="Arial" w:cs="Arial"/>
                <w:sz w:val="20"/>
                <w:szCs w:val="20"/>
              </w:rPr>
              <w:t>solid</w:t>
            </w:r>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66661C73" w14:textId="77777777" w:rsidTr="00D57BBE">
        <w:tc>
          <w:tcPr>
            <w:tcW w:w="0" w:type="auto"/>
            <w:shd w:val="clear" w:color="auto" w:fill="EEEEEE"/>
            <w:vAlign w:val="center"/>
            <w:hideMark/>
          </w:tcPr>
          <w:p w14:paraId="05CC3A70"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"border-individuales"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bottom</w:t>
            </w:r>
            <w:proofErr w:type="spellEnd"/>
            <w:r w:rsidR="00D57BBE" w:rsidRPr="008869FD">
              <w:rPr>
                <w:rStyle w:val="Hipervnculo"/>
                <w:rFonts w:ascii="Arial" w:hAnsi="Arial" w:cs="Arial"/>
                <w:color w:val="auto"/>
                <w:sz w:val="20"/>
                <w:szCs w:val="20"/>
              </w:rPr>
              <w:t>-color</w:t>
            </w:r>
            <w:r>
              <w:rPr>
                <w:rStyle w:val="Hipervnculo"/>
                <w:rFonts w:ascii="Arial" w:hAnsi="Arial" w:cs="Arial"/>
                <w:color w:val="auto"/>
                <w:sz w:val="20"/>
                <w:szCs w:val="20"/>
              </w:rPr>
              <w:fldChar w:fldCharType="end"/>
            </w:r>
          </w:p>
        </w:tc>
        <w:tc>
          <w:tcPr>
            <w:tcW w:w="0" w:type="auto"/>
            <w:shd w:val="clear" w:color="auto" w:fill="EEEEEE"/>
            <w:vAlign w:val="center"/>
            <w:hideMark/>
          </w:tcPr>
          <w:p w14:paraId="06EA7D4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del borde inferior</w:t>
            </w:r>
          </w:p>
        </w:tc>
        <w:tc>
          <w:tcPr>
            <w:tcW w:w="0" w:type="auto"/>
            <w:shd w:val="clear" w:color="auto" w:fill="EEEEEE"/>
            <w:vAlign w:val="center"/>
            <w:hideMark/>
          </w:tcPr>
          <w:p w14:paraId="6CD5F00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color | </w:t>
            </w:r>
            <w:proofErr w:type="spellStart"/>
            <w:proofErr w:type="gramStart"/>
            <w:r w:rsidRPr="008869FD">
              <w:rPr>
                <w:rStyle w:val="css-valor"/>
                <w:rFonts w:ascii="Arial" w:hAnsi="Arial" w:cs="Arial"/>
                <w:sz w:val="20"/>
                <w:szCs w:val="20"/>
              </w:rPr>
              <w:t>transparent</w:t>
            </w:r>
            <w:proofErr w:type="spellEnd"/>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12D7E757" w14:textId="77777777" w:rsidTr="00D57BBE">
        <w:tc>
          <w:tcPr>
            <w:tcW w:w="0" w:type="auto"/>
            <w:shd w:val="clear" w:color="auto" w:fill="FFFFFF"/>
            <w:vAlign w:val="center"/>
            <w:hideMark/>
          </w:tcPr>
          <w:p w14:paraId="765E54CC"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"border-individuales"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border-bottom-width</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1BE7FAF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del borde inferior</w:t>
            </w:r>
          </w:p>
        </w:tc>
        <w:tc>
          <w:tcPr>
            <w:tcW w:w="0" w:type="auto"/>
            <w:shd w:val="clear" w:color="auto" w:fill="FFFFFF"/>
            <w:vAlign w:val="center"/>
            <w:hideMark/>
          </w:tcPr>
          <w:p w14:paraId="2D939C1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proofErr w:type="spellStart"/>
            <w:r w:rsidRPr="008869FD">
              <w:rPr>
                <w:rStyle w:val="css-valor"/>
                <w:rFonts w:ascii="Arial" w:hAnsi="Arial" w:cs="Arial"/>
                <w:sz w:val="20"/>
                <w:szCs w:val="20"/>
              </w:rPr>
              <w:t>medium</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thick</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thin</w:t>
            </w:r>
            <w:proofErr w:type="spellEnd"/>
            <w:r w:rsidRPr="008869FD">
              <w:rPr>
                <w:rFonts w:ascii="Arial" w:hAnsi="Arial" w:cs="Arial"/>
                <w:sz w:val="20"/>
                <w:szCs w:val="20"/>
              </w:rPr>
              <w:t xml:space="preserve"> | </w:t>
            </w:r>
            <w:proofErr w:type="gramStart"/>
            <w:r w:rsidRPr="008869FD">
              <w:rPr>
                <w:rFonts w:ascii="Arial" w:hAnsi="Arial" w:cs="Arial"/>
                <w:sz w:val="20"/>
                <w:szCs w:val="20"/>
              </w:rPr>
              <w:t>distancia ]</w:t>
            </w:r>
            <w:proofErr w:type="gramEnd"/>
            <w:r w:rsidRPr="008869FD">
              <w:rPr>
                <w:rFonts w:ascii="Arial" w:hAnsi="Arial" w:cs="Arial"/>
                <w:sz w:val="20"/>
                <w:szCs w:val="20"/>
              </w:rPr>
              <w:t xml:space="preserve"> {1, 4}</w:t>
            </w:r>
          </w:p>
        </w:tc>
      </w:tr>
      <w:tr w:rsidR="00D57BBE" w:rsidRPr="008869FD" w14:paraId="6364C37E" w14:textId="77777777" w:rsidTr="00D57BBE">
        <w:tc>
          <w:tcPr>
            <w:tcW w:w="0" w:type="auto"/>
            <w:shd w:val="clear" w:color="auto" w:fill="EEEEEE"/>
            <w:vAlign w:val="center"/>
            <w:hideMark/>
          </w:tcPr>
          <w:p w14:paraId="7FD2A4EE"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"border-individuales"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border-bottom-style</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4F0E44B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 del borde inferior</w:t>
            </w:r>
          </w:p>
        </w:tc>
        <w:tc>
          <w:tcPr>
            <w:tcW w:w="0" w:type="auto"/>
            <w:shd w:val="clear" w:color="auto" w:fill="EEEEEE"/>
            <w:vAlign w:val="center"/>
            <w:hideMark/>
          </w:tcPr>
          <w:p w14:paraId="716FA6F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hidden</w:t>
            </w:r>
            <w:r w:rsidRPr="008869FD">
              <w:rPr>
                <w:rFonts w:ascii="Arial" w:hAnsi="Arial" w:cs="Arial"/>
                <w:sz w:val="20"/>
                <w:szCs w:val="20"/>
              </w:rPr>
              <w:t> | </w:t>
            </w:r>
            <w:r w:rsidRPr="008869FD">
              <w:rPr>
                <w:rStyle w:val="css-valor"/>
                <w:rFonts w:ascii="Arial" w:hAnsi="Arial" w:cs="Arial"/>
                <w:sz w:val="20"/>
                <w:szCs w:val="20"/>
              </w:rPr>
              <w:t>dashed</w:t>
            </w:r>
            <w:r w:rsidRPr="008869FD">
              <w:rPr>
                <w:rFonts w:ascii="Arial" w:hAnsi="Arial" w:cs="Arial"/>
                <w:sz w:val="20"/>
                <w:szCs w:val="20"/>
              </w:rPr>
              <w:t> | </w:t>
            </w:r>
            <w:r w:rsidRPr="008869FD">
              <w:rPr>
                <w:rStyle w:val="css-valor"/>
                <w:rFonts w:ascii="Arial" w:hAnsi="Arial" w:cs="Arial"/>
                <w:sz w:val="20"/>
                <w:szCs w:val="20"/>
              </w:rPr>
              <w:t>dotted</w:t>
            </w:r>
            <w:r w:rsidRPr="008869FD">
              <w:rPr>
                <w:rFonts w:ascii="Arial" w:hAnsi="Arial" w:cs="Arial"/>
                <w:sz w:val="20"/>
                <w:szCs w:val="20"/>
              </w:rPr>
              <w:t> | </w:t>
            </w:r>
            <w:r w:rsidRPr="008869FD">
              <w:rPr>
                <w:rStyle w:val="css-valor"/>
                <w:rFonts w:ascii="Arial" w:hAnsi="Arial" w:cs="Arial"/>
                <w:sz w:val="20"/>
                <w:szCs w:val="20"/>
              </w:rPr>
              <w:t>double</w:t>
            </w:r>
            <w:r w:rsidRPr="008869FD">
              <w:rPr>
                <w:rFonts w:ascii="Arial" w:hAnsi="Arial" w:cs="Arial"/>
                <w:sz w:val="20"/>
                <w:szCs w:val="20"/>
              </w:rPr>
              <w:t> | </w:t>
            </w:r>
            <w:r w:rsidRPr="008869FD">
              <w:rPr>
                <w:rStyle w:val="css-valor"/>
                <w:rFonts w:ascii="Arial" w:hAnsi="Arial" w:cs="Arial"/>
                <w:sz w:val="20"/>
                <w:szCs w:val="20"/>
              </w:rPr>
              <w:t>groove</w:t>
            </w:r>
            <w:r w:rsidRPr="008869FD">
              <w:rPr>
                <w:rFonts w:ascii="Arial" w:hAnsi="Arial" w:cs="Arial"/>
                <w:sz w:val="20"/>
                <w:szCs w:val="20"/>
              </w:rPr>
              <w:t> | </w:t>
            </w:r>
            <w:r w:rsidRPr="008869FD">
              <w:rPr>
                <w:rStyle w:val="css-valor"/>
                <w:rFonts w:ascii="Arial" w:hAnsi="Arial" w:cs="Arial"/>
                <w:sz w:val="20"/>
                <w:szCs w:val="20"/>
              </w:rPr>
              <w:t>inset</w:t>
            </w:r>
            <w:r w:rsidRPr="008869FD">
              <w:rPr>
                <w:rFonts w:ascii="Arial" w:hAnsi="Arial" w:cs="Arial"/>
                <w:sz w:val="20"/>
                <w:szCs w:val="20"/>
              </w:rPr>
              <w:t> | </w:t>
            </w:r>
            <w:r w:rsidRPr="008869FD">
              <w:rPr>
                <w:rStyle w:val="css-valor"/>
                <w:rFonts w:ascii="Arial" w:hAnsi="Arial" w:cs="Arial"/>
                <w:sz w:val="20"/>
                <w:szCs w:val="20"/>
              </w:rPr>
              <w:t>outset</w:t>
            </w:r>
            <w:r w:rsidRPr="008869FD">
              <w:rPr>
                <w:rFonts w:ascii="Arial" w:hAnsi="Arial" w:cs="Arial"/>
                <w:sz w:val="20"/>
                <w:szCs w:val="20"/>
              </w:rPr>
              <w:t> | </w:t>
            </w:r>
            <w:r w:rsidRPr="008869FD">
              <w:rPr>
                <w:rStyle w:val="css-valor"/>
                <w:rFonts w:ascii="Arial" w:hAnsi="Arial" w:cs="Arial"/>
                <w:sz w:val="20"/>
                <w:szCs w:val="20"/>
              </w:rPr>
              <w:t>ridge</w:t>
            </w:r>
            <w:r w:rsidRPr="008869FD">
              <w:rPr>
                <w:rFonts w:ascii="Arial" w:hAnsi="Arial" w:cs="Arial"/>
                <w:sz w:val="20"/>
                <w:szCs w:val="20"/>
              </w:rPr>
              <w:t> | </w:t>
            </w:r>
            <w:proofErr w:type="gramStart"/>
            <w:r w:rsidRPr="008869FD">
              <w:rPr>
                <w:rStyle w:val="css-valor"/>
                <w:rFonts w:ascii="Arial" w:hAnsi="Arial" w:cs="Arial"/>
                <w:sz w:val="20"/>
                <w:szCs w:val="20"/>
              </w:rPr>
              <w:t>solid</w:t>
            </w:r>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759CB3C3" w14:textId="77777777" w:rsidTr="00D57BBE">
        <w:tc>
          <w:tcPr>
            <w:tcW w:w="0" w:type="auto"/>
            <w:shd w:val="clear" w:color="auto" w:fill="FFFFFF"/>
            <w:vAlign w:val="center"/>
            <w:hideMark/>
          </w:tcPr>
          <w:p w14:paraId="2BACA57F"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"border-individuales"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left</w:t>
            </w:r>
            <w:proofErr w:type="spellEnd"/>
            <w:r w:rsidR="00D57BBE" w:rsidRPr="008869FD">
              <w:rPr>
                <w:rStyle w:val="Hipervnculo"/>
                <w:rFonts w:ascii="Arial" w:hAnsi="Arial" w:cs="Arial"/>
                <w:color w:val="auto"/>
                <w:sz w:val="20"/>
                <w:szCs w:val="20"/>
              </w:rPr>
              <w:t>-color</w:t>
            </w:r>
            <w:r>
              <w:rPr>
                <w:rStyle w:val="Hipervnculo"/>
                <w:rFonts w:ascii="Arial" w:hAnsi="Arial" w:cs="Arial"/>
                <w:color w:val="auto"/>
                <w:sz w:val="20"/>
                <w:szCs w:val="20"/>
              </w:rPr>
              <w:fldChar w:fldCharType="end"/>
            </w:r>
          </w:p>
        </w:tc>
        <w:tc>
          <w:tcPr>
            <w:tcW w:w="0" w:type="auto"/>
            <w:shd w:val="clear" w:color="auto" w:fill="FFFFFF"/>
            <w:vAlign w:val="center"/>
            <w:hideMark/>
          </w:tcPr>
          <w:p w14:paraId="1955C21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del borde izquierdo</w:t>
            </w:r>
          </w:p>
        </w:tc>
        <w:tc>
          <w:tcPr>
            <w:tcW w:w="0" w:type="auto"/>
            <w:shd w:val="clear" w:color="auto" w:fill="FFFFFF"/>
            <w:vAlign w:val="center"/>
            <w:hideMark/>
          </w:tcPr>
          <w:p w14:paraId="0A04CF9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color | </w:t>
            </w:r>
            <w:proofErr w:type="spellStart"/>
            <w:proofErr w:type="gramStart"/>
            <w:r w:rsidRPr="008869FD">
              <w:rPr>
                <w:rStyle w:val="css-valor"/>
                <w:rFonts w:ascii="Arial" w:hAnsi="Arial" w:cs="Arial"/>
                <w:sz w:val="20"/>
                <w:szCs w:val="20"/>
              </w:rPr>
              <w:t>transparent</w:t>
            </w:r>
            <w:proofErr w:type="spellEnd"/>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758B49CB" w14:textId="77777777" w:rsidTr="00D57BBE">
        <w:tc>
          <w:tcPr>
            <w:tcW w:w="0" w:type="auto"/>
            <w:shd w:val="clear" w:color="auto" w:fill="EEEEEE"/>
            <w:vAlign w:val="center"/>
            <w:hideMark/>
          </w:tcPr>
          <w:p w14:paraId="17A92CDD"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"border-individuales"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border-left-width</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502AD8D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del borde izquierdo</w:t>
            </w:r>
          </w:p>
        </w:tc>
        <w:tc>
          <w:tcPr>
            <w:tcW w:w="0" w:type="auto"/>
            <w:shd w:val="clear" w:color="auto" w:fill="EEEEEE"/>
            <w:vAlign w:val="center"/>
            <w:hideMark/>
          </w:tcPr>
          <w:p w14:paraId="16CDF06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proofErr w:type="spellStart"/>
            <w:r w:rsidRPr="008869FD">
              <w:rPr>
                <w:rStyle w:val="css-valor"/>
                <w:rFonts w:ascii="Arial" w:hAnsi="Arial" w:cs="Arial"/>
                <w:sz w:val="20"/>
                <w:szCs w:val="20"/>
              </w:rPr>
              <w:t>medium</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thick</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thin</w:t>
            </w:r>
            <w:proofErr w:type="spellEnd"/>
            <w:r w:rsidRPr="008869FD">
              <w:rPr>
                <w:rFonts w:ascii="Arial" w:hAnsi="Arial" w:cs="Arial"/>
                <w:sz w:val="20"/>
                <w:szCs w:val="20"/>
              </w:rPr>
              <w:t xml:space="preserve"> | </w:t>
            </w:r>
            <w:proofErr w:type="gramStart"/>
            <w:r w:rsidRPr="008869FD">
              <w:rPr>
                <w:rFonts w:ascii="Arial" w:hAnsi="Arial" w:cs="Arial"/>
                <w:sz w:val="20"/>
                <w:szCs w:val="20"/>
              </w:rPr>
              <w:t>distancia ]</w:t>
            </w:r>
            <w:proofErr w:type="gramEnd"/>
            <w:r w:rsidRPr="008869FD">
              <w:rPr>
                <w:rFonts w:ascii="Arial" w:hAnsi="Arial" w:cs="Arial"/>
                <w:sz w:val="20"/>
                <w:szCs w:val="20"/>
              </w:rPr>
              <w:t xml:space="preserve"> {1, 4}</w:t>
            </w:r>
          </w:p>
        </w:tc>
      </w:tr>
      <w:tr w:rsidR="00D57BBE" w:rsidRPr="008869FD" w14:paraId="39808706" w14:textId="77777777" w:rsidTr="00D57BBE">
        <w:tc>
          <w:tcPr>
            <w:tcW w:w="0" w:type="auto"/>
            <w:shd w:val="clear" w:color="auto" w:fill="FFFFFF"/>
            <w:vAlign w:val="center"/>
            <w:hideMark/>
          </w:tcPr>
          <w:p w14:paraId="7B9AF66A"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"http://www.mclibre.org/consultar/amaya/css/css-bordes.html" \l "border-individuales"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border-left-style</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02EC428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 del borde izquierdo</w:t>
            </w:r>
          </w:p>
        </w:tc>
        <w:tc>
          <w:tcPr>
            <w:tcW w:w="0" w:type="auto"/>
            <w:shd w:val="clear" w:color="auto" w:fill="FFFFFF"/>
            <w:vAlign w:val="center"/>
            <w:hideMark/>
          </w:tcPr>
          <w:p w14:paraId="3CC054C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hidden</w:t>
            </w:r>
            <w:r w:rsidRPr="008869FD">
              <w:rPr>
                <w:rFonts w:ascii="Arial" w:hAnsi="Arial" w:cs="Arial"/>
                <w:sz w:val="20"/>
                <w:szCs w:val="20"/>
              </w:rPr>
              <w:t> | </w:t>
            </w:r>
            <w:r w:rsidRPr="008869FD">
              <w:rPr>
                <w:rStyle w:val="css-valor"/>
                <w:rFonts w:ascii="Arial" w:hAnsi="Arial" w:cs="Arial"/>
                <w:sz w:val="20"/>
                <w:szCs w:val="20"/>
              </w:rPr>
              <w:t>dashed</w:t>
            </w:r>
            <w:r w:rsidRPr="008869FD">
              <w:rPr>
                <w:rFonts w:ascii="Arial" w:hAnsi="Arial" w:cs="Arial"/>
                <w:sz w:val="20"/>
                <w:szCs w:val="20"/>
              </w:rPr>
              <w:t> | </w:t>
            </w:r>
            <w:r w:rsidRPr="008869FD">
              <w:rPr>
                <w:rStyle w:val="css-valor"/>
                <w:rFonts w:ascii="Arial" w:hAnsi="Arial" w:cs="Arial"/>
                <w:sz w:val="20"/>
                <w:szCs w:val="20"/>
              </w:rPr>
              <w:t>dotted</w:t>
            </w:r>
            <w:r w:rsidRPr="008869FD">
              <w:rPr>
                <w:rFonts w:ascii="Arial" w:hAnsi="Arial" w:cs="Arial"/>
                <w:sz w:val="20"/>
                <w:szCs w:val="20"/>
              </w:rPr>
              <w:t> | </w:t>
            </w:r>
            <w:r w:rsidRPr="008869FD">
              <w:rPr>
                <w:rStyle w:val="css-valor"/>
                <w:rFonts w:ascii="Arial" w:hAnsi="Arial" w:cs="Arial"/>
                <w:sz w:val="20"/>
                <w:szCs w:val="20"/>
              </w:rPr>
              <w:t>double</w:t>
            </w:r>
            <w:r w:rsidRPr="008869FD">
              <w:rPr>
                <w:rFonts w:ascii="Arial" w:hAnsi="Arial" w:cs="Arial"/>
                <w:sz w:val="20"/>
                <w:szCs w:val="20"/>
              </w:rPr>
              <w:t> | </w:t>
            </w:r>
            <w:r w:rsidRPr="008869FD">
              <w:rPr>
                <w:rStyle w:val="css-valor"/>
                <w:rFonts w:ascii="Arial" w:hAnsi="Arial" w:cs="Arial"/>
                <w:sz w:val="20"/>
                <w:szCs w:val="20"/>
              </w:rPr>
              <w:t>groove</w:t>
            </w:r>
            <w:r w:rsidRPr="008869FD">
              <w:rPr>
                <w:rFonts w:ascii="Arial" w:hAnsi="Arial" w:cs="Arial"/>
                <w:sz w:val="20"/>
                <w:szCs w:val="20"/>
              </w:rPr>
              <w:t> | </w:t>
            </w:r>
            <w:r w:rsidRPr="008869FD">
              <w:rPr>
                <w:rStyle w:val="css-valor"/>
                <w:rFonts w:ascii="Arial" w:hAnsi="Arial" w:cs="Arial"/>
                <w:sz w:val="20"/>
                <w:szCs w:val="20"/>
              </w:rPr>
              <w:t>inset</w:t>
            </w:r>
            <w:r w:rsidRPr="008869FD">
              <w:rPr>
                <w:rFonts w:ascii="Arial" w:hAnsi="Arial" w:cs="Arial"/>
                <w:sz w:val="20"/>
                <w:szCs w:val="20"/>
              </w:rPr>
              <w:t> | </w:t>
            </w:r>
            <w:r w:rsidRPr="008869FD">
              <w:rPr>
                <w:rStyle w:val="css-valor"/>
                <w:rFonts w:ascii="Arial" w:hAnsi="Arial" w:cs="Arial"/>
                <w:sz w:val="20"/>
                <w:szCs w:val="20"/>
              </w:rPr>
              <w:t>outset</w:t>
            </w:r>
            <w:r w:rsidRPr="008869FD">
              <w:rPr>
                <w:rFonts w:ascii="Arial" w:hAnsi="Arial" w:cs="Arial"/>
                <w:sz w:val="20"/>
                <w:szCs w:val="20"/>
              </w:rPr>
              <w:t> | </w:t>
            </w:r>
            <w:r w:rsidRPr="008869FD">
              <w:rPr>
                <w:rStyle w:val="css-valor"/>
                <w:rFonts w:ascii="Arial" w:hAnsi="Arial" w:cs="Arial"/>
                <w:sz w:val="20"/>
                <w:szCs w:val="20"/>
              </w:rPr>
              <w:t>ridge</w:t>
            </w:r>
            <w:r w:rsidRPr="008869FD">
              <w:rPr>
                <w:rFonts w:ascii="Arial" w:hAnsi="Arial" w:cs="Arial"/>
                <w:sz w:val="20"/>
                <w:szCs w:val="20"/>
              </w:rPr>
              <w:t> | </w:t>
            </w:r>
            <w:proofErr w:type="gramStart"/>
            <w:r w:rsidRPr="008869FD">
              <w:rPr>
                <w:rStyle w:val="css-valor"/>
                <w:rFonts w:ascii="Arial" w:hAnsi="Arial" w:cs="Arial"/>
                <w:sz w:val="20"/>
                <w:szCs w:val="20"/>
              </w:rPr>
              <w:t>solid</w:t>
            </w:r>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38D156A4" w14:textId="77777777" w:rsidTr="00D57BBE">
        <w:tc>
          <w:tcPr>
            <w:tcW w:w="0" w:type="auto"/>
            <w:gridSpan w:val="3"/>
            <w:shd w:val="clear" w:color="auto" w:fill="FFFFFF"/>
            <w:tcMar>
              <w:top w:w="300" w:type="dxa"/>
              <w:left w:w="15" w:type="dxa"/>
              <w:bottom w:w="15" w:type="dxa"/>
              <w:right w:w="15" w:type="dxa"/>
            </w:tcMar>
            <w:vAlign w:val="center"/>
            <w:hideMark/>
          </w:tcPr>
          <w:p w14:paraId="12C8B4E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Margen exterior</w:t>
            </w:r>
          </w:p>
        </w:tc>
      </w:tr>
      <w:tr w:rsidR="00D57BBE" w:rsidRPr="008869FD" w14:paraId="0AE67B3D" w14:textId="77777777" w:rsidTr="00D57BBE">
        <w:tc>
          <w:tcPr>
            <w:tcW w:w="0" w:type="auto"/>
            <w:tcBorders>
              <w:top w:val="nil"/>
              <w:left w:val="nil"/>
              <w:bottom w:val="nil"/>
              <w:right w:val="nil"/>
            </w:tcBorders>
            <w:shd w:val="clear" w:color="auto" w:fill="EEEEEE"/>
            <w:vAlign w:val="center"/>
            <w:hideMark/>
          </w:tcPr>
          <w:p w14:paraId="51F59F0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lastRenderedPageBreak/>
              <w:t>Propiedad</w:t>
            </w:r>
          </w:p>
        </w:tc>
        <w:tc>
          <w:tcPr>
            <w:tcW w:w="0" w:type="auto"/>
            <w:tcBorders>
              <w:top w:val="nil"/>
              <w:left w:val="nil"/>
              <w:bottom w:val="nil"/>
              <w:right w:val="nil"/>
            </w:tcBorders>
            <w:shd w:val="clear" w:color="auto" w:fill="EEEEEE"/>
            <w:vAlign w:val="center"/>
            <w:hideMark/>
          </w:tcPr>
          <w:p w14:paraId="56E3AEE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77B8E2E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5DAF1E13" w14:textId="77777777" w:rsidTr="00D57BBE">
        <w:tc>
          <w:tcPr>
            <w:tcW w:w="0" w:type="auto"/>
            <w:shd w:val="clear" w:color="auto" w:fill="FFFFFF"/>
            <w:vAlign w:val="center"/>
            <w:hideMark/>
          </w:tcPr>
          <w:p w14:paraId="47127E3E"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"http://www.mclibre.org/consultar/amaya/css/css-margenes.html" \l "margin"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margin</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2B81FB5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xml:space="preserve">cuatro </w:t>
            </w:r>
            <w:proofErr w:type="gramStart"/>
            <w:r w:rsidRPr="008869FD">
              <w:rPr>
                <w:rFonts w:ascii="Arial" w:hAnsi="Arial" w:cs="Arial"/>
                <w:sz w:val="20"/>
                <w:szCs w:val="20"/>
              </w:rPr>
              <w:t>márgenes exterior simultáneamente</w:t>
            </w:r>
            <w:proofErr w:type="gramEnd"/>
          </w:p>
        </w:tc>
        <w:tc>
          <w:tcPr>
            <w:tcW w:w="0" w:type="auto"/>
            <w:shd w:val="clear" w:color="auto" w:fill="FFFFFF"/>
            <w:vAlign w:val="center"/>
            <w:hideMark/>
          </w:tcPr>
          <w:p w14:paraId="3495461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auto</w:t>
            </w:r>
            <w:r w:rsidRPr="008869FD">
              <w:rPr>
                <w:rFonts w:ascii="Arial" w:hAnsi="Arial" w:cs="Arial"/>
                <w:sz w:val="20"/>
                <w:szCs w:val="20"/>
              </w:rPr>
              <w:t xml:space="preserve"> | distancia | </w:t>
            </w:r>
            <w:proofErr w:type="gramStart"/>
            <w:r w:rsidRPr="008869FD">
              <w:rPr>
                <w:rFonts w:ascii="Arial" w:hAnsi="Arial" w:cs="Arial"/>
                <w:sz w:val="20"/>
                <w:szCs w:val="20"/>
              </w:rPr>
              <w:t>porcentaje ]</w:t>
            </w:r>
            <w:proofErr w:type="gramEnd"/>
            <w:r w:rsidRPr="008869FD">
              <w:rPr>
                <w:rFonts w:ascii="Arial" w:hAnsi="Arial" w:cs="Arial"/>
                <w:sz w:val="20"/>
                <w:szCs w:val="20"/>
              </w:rPr>
              <w:t xml:space="preserve"> {1, 4}</w:t>
            </w:r>
          </w:p>
        </w:tc>
      </w:tr>
      <w:tr w:rsidR="00D57BBE" w:rsidRPr="008869FD" w14:paraId="7BA5DE76" w14:textId="77777777" w:rsidTr="00D57BBE">
        <w:tc>
          <w:tcPr>
            <w:tcW w:w="0" w:type="auto"/>
            <w:shd w:val="clear" w:color="auto" w:fill="EEEEEE"/>
            <w:vAlign w:val="center"/>
            <w:hideMark/>
          </w:tcPr>
          <w:p w14:paraId="22219572"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"http://www.mclibre.org/consultar/amaya/css/css-margenes.html" \l "margin-lados"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margin</w:t>
            </w:r>
            <w:proofErr w:type="spellEnd"/>
            <w:r w:rsidR="00D57BBE" w:rsidRPr="008869FD">
              <w:rPr>
                <w:rStyle w:val="Hipervnculo"/>
                <w:rFonts w:ascii="Arial" w:hAnsi="Arial" w:cs="Arial"/>
                <w:color w:val="auto"/>
                <w:sz w:val="20"/>
                <w:szCs w:val="20"/>
              </w:rPr>
              <w:t>-top</w:t>
            </w:r>
            <w:r>
              <w:rPr>
                <w:rStyle w:val="Hipervnculo"/>
                <w:rFonts w:ascii="Arial" w:hAnsi="Arial" w:cs="Arial"/>
                <w:color w:val="auto"/>
                <w:sz w:val="20"/>
                <w:szCs w:val="20"/>
              </w:rPr>
              <w:fldChar w:fldCharType="end"/>
            </w:r>
          </w:p>
        </w:tc>
        <w:tc>
          <w:tcPr>
            <w:tcW w:w="0" w:type="auto"/>
            <w:shd w:val="clear" w:color="auto" w:fill="EEEEEE"/>
            <w:vAlign w:val="center"/>
            <w:hideMark/>
          </w:tcPr>
          <w:p w14:paraId="7D6F086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exterior superior</w:t>
            </w:r>
          </w:p>
        </w:tc>
        <w:tc>
          <w:tcPr>
            <w:tcW w:w="0" w:type="auto"/>
            <w:shd w:val="clear" w:color="auto" w:fill="EEEEEE"/>
            <w:vAlign w:val="center"/>
            <w:hideMark/>
          </w:tcPr>
          <w:p w14:paraId="27A18CDE"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71C375BE" w14:textId="77777777" w:rsidTr="00D57BBE">
        <w:tc>
          <w:tcPr>
            <w:tcW w:w="0" w:type="auto"/>
            <w:shd w:val="clear" w:color="auto" w:fill="FFFFFF"/>
            <w:vAlign w:val="center"/>
            <w:hideMark/>
          </w:tcPr>
          <w:p w14:paraId="25544F74"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"http://www.mclibre.org/consultar/amaya/css/css-margenes.html" \l "margin-lados"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margin-right</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2E78CEE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exterior derecho</w:t>
            </w:r>
          </w:p>
        </w:tc>
        <w:tc>
          <w:tcPr>
            <w:tcW w:w="0" w:type="auto"/>
            <w:shd w:val="clear" w:color="auto" w:fill="FFFFFF"/>
            <w:vAlign w:val="center"/>
            <w:hideMark/>
          </w:tcPr>
          <w:p w14:paraId="6BA69C34"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4F19A69D" w14:textId="77777777" w:rsidTr="00D57BBE">
        <w:tc>
          <w:tcPr>
            <w:tcW w:w="0" w:type="auto"/>
            <w:shd w:val="clear" w:color="auto" w:fill="EEEEEE"/>
            <w:vAlign w:val="center"/>
            <w:hideMark/>
          </w:tcPr>
          <w:p w14:paraId="7288E7CA"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"http://www.mclibre.org/consultar/amaya/css/css-margenes.html" \l "margin-lados"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margin-bottom</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093134A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exterior inferior</w:t>
            </w:r>
          </w:p>
        </w:tc>
        <w:tc>
          <w:tcPr>
            <w:tcW w:w="0" w:type="auto"/>
            <w:shd w:val="clear" w:color="auto" w:fill="EEEEEE"/>
            <w:vAlign w:val="center"/>
            <w:hideMark/>
          </w:tcPr>
          <w:p w14:paraId="3FBCF541"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0DCF7225" w14:textId="77777777" w:rsidTr="00D57BBE">
        <w:tc>
          <w:tcPr>
            <w:tcW w:w="0" w:type="auto"/>
            <w:shd w:val="clear" w:color="auto" w:fill="FFFFFF"/>
            <w:vAlign w:val="center"/>
            <w:hideMark/>
          </w:tcPr>
          <w:p w14:paraId="2619B35F"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"http://www.mclibre.org/consultar/amaya/css/css-margenes.html" \l "margin-lados"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margin-left</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4303114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exterior izquierdo</w:t>
            </w:r>
          </w:p>
        </w:tc>
        <w:tc>
          <w:tcPr>
            <w:tcW w:w="0" w:type="auto"/>
            <w:shd w:val="clear" w:color="auto" w:fill="FFFFFF"/>
            <w:vAlign w:val="center"/>
            <w:hideMark/>
          </w:tcPr>
          <w:p w14:paraId="67BB0C30"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33C708C4" w14:textId="77777777" w:rsidTr="00D57BBE">
        <w:tc>
          <w:tcPr>
            <w:tcW w:w="0" w:type="auto"/>
            <w:gridSpan w:val="3"/>
            <w:shd w:val="clear" w:color="auto" w:fill="FFFFFF"/>
            <w:tcMar>
              <w:top w:w="300" w:type="dxa"/>
              <w:left w:w="15" w:type="dxa"/>
              <w:bottom w:w="15" w:type="dxa"/>
              <w:right w:w="15" w:type="dxa"/>
            </w:tcMar>
            <w:vAlign w:val="center"/>
            <w:hideMark/>
          </w:tcPr>
          <w:p w14:paraId="6A5AADB6"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Margen interior</w:t>
            </w:r>
          </w:p>
        </w:tc>
      </w:tr>
      <w:tr w:rsidR="00D57BBE" w:rsidRPr="008869FD" w14:paraId="7BA1A492" w14:textId="77777777" w:rsidTr="00D57BBE">
        <w:tc>
          <w:tcPr>
            <w:tcW w:w="0" w:type="auto"/>
            <w:tcBorders>
              <w:top w:val="nil"/>
              <w:left w:val="nil"/>
              <w:bottom w:val="nil"/>
              <w:right w:val="nil"/>
            </w:tcBorders>
            <w:shd w:val="clear" w:color="auto" w:fill="EEEEEE"/>
            <w:vAlign w:val="center"/>
            <w:hideMark/>
          </w:tcPr>
          <w:p w14:paraId="75A82563"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4EAF2D2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31649B2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1B40F6BF" w14:textId="77777777" w:rsidTr="00D57BBE">
        <w:tc>
          <w:tcPr>
            <w:tcW w:w="0" w:type="auto"/>
            <w:shd w:val="clear" w:color="auto" w:fill="FFFFFF"/>
            <w:vAlign w:val="center"/>
            <w:hideMark/>
          </w:tcPr>
          <w:p w14:paraId="03338116"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"http://www.mclibre.org/consultar/amaya/css/css-margenes.html" \l "padding"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padding</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69EBC8D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cuatro márgenes interiores simultáneamente</w:t>
            </w:r>
          </w:p>
        </w:tc>
        <w:tc>
          <w:tcPr>
            <w:tcW w:w="0" w:type="auto"/>
            <w:shd w:val="clear" w:color="auto" w:fill="FFFFFF"/>
            <w:vAlign w:val="center"/>
            <w:hideMark/>
          </w:tcPr>
          <w:p w14:paraId="15849B2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xml:space="preserve">[ distancia | </w:t>
            </w:r>
            <w:proofErr w:type="gramStart"/>
            <w:r w:rsidRPr="008869FD">
              <w:rPr>
                <w:rFonts w:ascii="Arial" w:hAnsi="Arial" w:cs="Arial"/>
                <w:sz w:val="20"/>
                <w:szCs w:val="20"/>
              </w:rPr>
              <w:t>porcentaje ]</w:t>
            </w:r>
            <w:proofErr w:type="gramEnd"/>
            <w:r w:rsidRPr="008869FD">
              <w:rPr>
                <w:rFonts w:ascii="Arial" w:hAnsi="Arial" w:cs="Arial"/>
                <w:sz w:val="20"/>
                <w:szCs w:val="20"/>
              </w:rPr>
              <w:t xml:space="preserve"> {1, 4}</w:t>
            </w:r>
          </w:p>
        </w:tc>
      </w:tr>
      <w:tr w:rsidR="00D57BBE" w:rsidRPr="008869FD" w14:paraId="4CFAADC7" w14:textId="77777777" w:rsidTr="00D57BBE">
        <w:tc>
          <w:tcPr>
            <w:tcW w:w="0" w:type="auto"/>
            <w:shd w:val="clear" w:color="auto" w:fill="EEEEEE"/>
            <w:vAlign w:val="center"/>
            <w:hideMark/>
          </w:tcPr>
          <w:p w14:paraId="2646AD1E"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"http://www.mclibre.org/consultar/amaya/css/css-margenes.html" \l "padding-lados"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padding</w:t>
            </w:r>
            <w:proofErr w:type="spellEnd"/>
            <w:r w:rsidR="00D57BBE" w:rsidRPr="008869FD">
              <w:rPr>
                <w:rStyle w:val="Hipervnculo"/>
                <w:rFonts w:ascii="Arial" w:hAnsi="Arial" w:cs="Arial"/>
                <w:color w:val="auto"/>
                <w:sz w:val="20"/>
                <w:szCs w:val="20"/>
              </w:rPr>
              <w:t>-top</w:t>
            </w:r>
            <w:r>
              <w:rPr>
                <w:rStyle w:val="Hipervnculo"/>
                <w:rFonts w:ascii="Arial" w:hAnsi="Arial" w:cs="Arial"/>
                <w:color w:val="auto"/>
                <w:sz w:val="20"/>
                <w:szCs w:val="20"/>
              </w:rPr>
              <w:fldChar w:fldCharType="end"/>
            </w:r>
          </w:p>
        </w:tc>
        <w:tc>
          <w:tcPr>
            <w:tcW w:w="0" w:type="auto"/>
            <w:shd w:val="clear" w:color="auto" w:fill="EEEEEE"/>
            <w:vAlign w:val="center"/>
            <w:hideMark/>
          </w:tcPr>
          <w:p w14:paraId="006C266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interior superior</w:t>
            </w:r>
          </w:p>
        </w:tc>
        <w:tc>
          <w:tcPr>
            <w:tcW w:w="0" w:type="auto"/>
            <w:shd w:val="clear" w:color="auto" w:fill="EEEEEE"/>
            <w:vAlign w:val="center"/>
            <w:hideMark/>
          </w:tcPr>
          <w:p w14:paraId="500AE4D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715D0B66" w14:textId="77777777" w:rsidTr="00D57BBE">
        <w:tc>
          <w:tcPr>
            <w:tcW w:w="0" w:type="auto"/>
            <w:shd w:val="clear" w:color="auto" w:fill="FFFFFF"/>
            <w:vAlign w:val="center"/>
            <w:hideMark/>
          </w:tcPr>
          <w:p w14:paraId="47E99923"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"http://www.mclibre.org/consultar/amaya/css/css-margenes.html" \l "padding-lados"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padding-right</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67A4B87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interior derecho</w:t>
            </w:r>
          </w:p>
        </w:tc>
        <w:tc>
          <w:tcPr>
            <w:tcW w:w="0" w:type="auto"/>
            <w:shd w:val="clear" w:color="auto" w:fill="FFFFFF"/>
            <w:vAlign w:val="center"/>
            <w:hideMark/>
          </w:tcPr>
          <w:p w14:paraId="35469F6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7913C571" w14:textId="77777777" w:rsidTr="00D57BBE">
        <w:tc>
          <w:tcPr>
            <w:tcW w:w="0" w:type="auto"/>
            <w:shd w:val="clear" w:color="auto" w:fill="EEEEEE"/>
            <w:vAlign w:val="center"/>
            <w:hideMark/>
          </w:tcPr>
          <w:p w14:paraId="198B4CFB"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"http://www.mclibre.org/consultar/amaya/css/css-margenes.html" \l "padding-lados"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padding-bottom</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1014F5A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interior inferior</w:t>
            </w:r>
          </w:p>
        </w:tc>
        <w:tc>
          <w:tcPr>
            <w:tcW w:w="0" w:type="auto"/>
            <w:shd w:val="clear" w:color="auto" w:fill="EEEEEE"/>
            <w:vAlign w:val="center"/>
            <w:hideMark/>
          </w:tcPr>
          <w:p w14:paraId="0F20D18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0FAE874A" w14:textId="77777777" w:rsidTr="00D57BBE">
        <w:tc>
          <w:tcPr>
            <w:tcW w:w="0" w:type="auto"/>
            <w:shd w:val="clear" w:color="auto" w:fill="FFFFFF"/>
            <w:vAlign w:val="center"/>
            <w:hideMark/>
          </w:tcPr>
          <w:p w14:paraId="068A7B3D"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"http://www.mclibre.org/consultar/amaya/css/css-margenes.html" \l "padding-lados"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padding-left</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09A677F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interior izquierdo</w:t>
            </w:r>
          </w:p>
        </w:tc>
        <w:tc>
          <w:tcPr>
            <w:tcW w:w="0" w:type="auto"/>
            <w:shd w:val="clear" w:color="auto" w:fill="FFFFFF"/>
            <w:vAlign w:val="center"/>
            <w:hideMark/>
          </w:tcPr>
          <w:p w14:paraId="5254863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5C2EEA73" w14:textId="77777777" w:rsidTr="00D57BBE">
        <w:tc>
          <w:tcPr>
            <w:tcW w:w="0" w:type="auto"/>
            <w:gridSpan w:val="3"/>
            <w:shd w:val="clear" w:color="auto" w:fill="FFFFFF"/>
            <w:tcMar>
              <w:top w:w="300" w:type="dxa"/>
              <w:left w:w="15" w:type="dxa"/>
              <w:bottom w:w="15" w:type="dxa"/>
              <w:right w:w="15" w:type="dxa"/>
            </w:tcMar>
            <w:vAlign w:val="center"/>
            <w:hideMark/>
          </w:tcPr>
          <w:p w14:paraId="3588CD0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Fondos</w:t>
            </w:r>
          </w:p>
        </w:tc>
      </w:tr>
      <w:tr w:rsidR="00D57BBE" w:rsidRPr="008869FD" w14:paraId="65EA088F" w14:textId="77777777" w:rsidTr="00D57BBE">
        <w:tc>
          <w:tcPr>
            <w:tcW w:w="0" w:type="auto"/>
            <w:tcBorders>
              <w:top w:val="nil"/>
              <w:left w:val="nil"/>
              <w:bottom w:val="nil"/>
              <w:right w:val="nil"/>
            </w:tcBorders>
            <w:shd w:val="clear" w:color="auto" w:fill="EEEEEE"/>
            <w:vAlign w:val="center"/>
            <w:hideMark/>
          </w:tcPr>
          <w:p w14:paraId="0EE5143F"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05467FE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7CA520D8"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540349" w14:paraId="338FCA08" w14:textId="77777777" w:rsidTr="00D57BBE">
        <w:tc>
          <w:tcPr>
            <w:tcW w:w="0" w:type="auto"/>
            <w:shd w:val="clear" w:color="auto" w:fill="FFFFFF"/>
            <w:vAlign w:val="center"/>
            <w:hideMark/>
          </w:tcPr>
          <w:p w14:paraId="5E574D29"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lastRenderedPageBreak/>
              <w:fldChar w:fldCharType="begin"/>
            </w:r>
            <w:r>
              <w:rPr>
                <w:rStyle w:val="Hipervnculo"/>
                <w:rFonts w:ascii="Arial" w:hAnsi="Arial" w:cs="Arial"/>
                <w:color w:val="auto"/>
                <w:sz w:val="20"/>
                <w:szCs w:val="20"/>
              </w:rPr>
              <w:instrText xml:space="preserve"> HYPERLINK "http://www.mclibre.org/consultar/amaya/css/css-fondos.html" \l "background"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background</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5637F75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propiedad compuesta</w:t>
            </w:r>
          </w:p>
        </w:tc>
        <w:tc>
          <w:tcPr>
            <w:tcW w:w="0" w:type="auto"/>
            <w:shd w:val="clear" w:color="auto" w:fill="FFFFFF"/>
            <w:vAlign w:val="center"/>
            <w:hideMark/>
          </w:tcPr>
          <w:p w14:paraId="3C19599E"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background-attachment || background-color || background-image || background-position || background-repeat</w:t>
            </w:r>
          </w:p>
        </w:tc>
      </w:tr>
      <w:tr w:rsidR="00D57BBE" w:rsidRPr="008869FD" w14:paraId="2DD738D6" w14:textId="77777777" w:rsidTr="00D57BBE">
        <w:tc>
          <w:tcPr>
            <w:tcW w:w="0" w:type="auto"/>
            <w:shd w:val="clear" w:color="auto" w:fill="EEEEEE"/>
            <w:vAlign w:val="center"/>
            <w:hideMark/>
          </w:tcPr>
          <w:p w14:paraId="2E466142"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"http://www.mclibre.org/consultar/amaya/css/css-fondos.html" \l "fondos-multiples"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background</w:t>
            </w:r>
            <w:proofErr w:type="spellEnd"/>
            <w:r>
              <w:rPr>
                <w:rStyle w:val="Hipervnculo"/>
                <w:rFonts w:ascii="Arial" w:hAnsi="Arial" w:cs="Arial"/>
                <w:color w:val="auto"/>
                <w:sz w:val="20"/>
                <w:szCs w:val="20"/>
              </w:rPr>
              <w:fldChar w:fldCharType="end"/>
            </w:r>
            <w:r w:rsidR="00D57BBE" w:rsidRPr="008869FD">
              <w:rPr>
                <w:rFonts w:ascii="Arial" w:hAnsi="Arial" w:cs="Arial"/>
                <w:sz w:val="20"/>
                <w:szCs w:val="20"/>
                <w:vertAlign w:val="superscript"/>
              </w:rPr>
              <w:t>(3)</w:t>
            </w:r>
          </w:p>
        </w:tc>
        <w:tc>
          <w:tcPr>
            <w:tcW w:w="0" w:type="auto"/>
            <w:shd w:val="clear" w:color="auto" w:fill="EEEEEE"/>
            <w:vAlign w:val="center"/>
            <w:hideMark/>
          </w:tcPr>
          <w:p w14:paraId="5D0DFE5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fondos múltiples</w:t>
            </w:r>
          </w:p>
        </w:tc>
        <w:tc>
          <w:tcPr>
            <w:tcW w:w="0" w:type="auto"/>
            <w:shd w:val="clear" w:color="auto" w:fill="EEEEEE"/>
            <w:vAlign w:val="center"/>
            <w:hideMark/>
          </w:tcPr>
          <w:p w14:paraId="7CE30F8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separados por comas</w:t>
            </w:r>
          </w:p>
        </w:tc>
      </w:tr>
      <w:tr w:rsidR="00D57BBE" w:rsidRPr="008869FD" w14:paraId="115E9DEB" w14:textId="77777777" w:rsidTr="00D57BBE">
        <w:tc>
          <w:tcPr>
            <w:tcW w:w="0" w:type="auto"/>
            <w:shd w:val="clear" w:color="auto" w:fill="FFFFFF"/>
            <w:vAlign w:val="center"/>
            <w:hideMark/>
          </w:tcPr>
          <w:p w14:paraId="34AC2337"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"http://www.mclibre.org/consultar/amaya/css/css-fondos.html" \l "background-attachment"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background-attachment</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4ACFB4A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ligadura de la imagen</w:t>
            </w:r>
          </w:p>
        </w:tc>
        <w:tc>
          <w:tcPr>
            <w:tcW w:w="0" w:type="auto"/>
            <w:shd w:val="clear" w:color="auto" w:fill="FFFFFF"/>
            <w:vAlign w:val="center"/>
            <w:hideMark/>
          </w:tcPr>
          <w:p w14:paraId="1D52ED19"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fixed</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scroll</w:t>
            </w:r>
            <w:proofErr w:type="spellEnd"/>
          </w:p>
        </w:tc>
      </w:tr>
      <w:tr w:rsidR="00D57BBE" w:rsidRPr="008869FD" w14:paraId="51FEA497" w14:textId="77777777" w:rsidTr="00D57BBE">
        <w:tc>
          <w:tcPr>
            <w:tcW w:w="0" w:type="auto"/>
            <w:shd w:val="clear" w:color="auto" w:fill="EEEEEE"/>
            <w:vAlign w:val="center"/>
            <w:hideMark/>
          </w:tcPr>
          <w:p w14:paraId="75DCFEEF"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"http://www.mclibre.org/consultar/amaya/css/css-fondos.html" \l "background-color"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background</w:t>
            </w:r>
            <w:proofErr w:type="spellEnd"/>
            <w:r w:rsidR="00D57BBE" w:rsidRPr="008869FD">
              <w:rPr>
                <w:rStyle w:val="Hipervnculo"/>
                <w:rFonts w:ascii="Arial" w:hAnsi="Arial" w:cs="Arial"/>
                <w:color w:val="auto"/>
                <w:sz w:val="20"/>
                <w:szCs w:val="20"/>
              </w:rPr>
              <w:t>-color</w:t>
            </w:r>
            <w:r>
              <w:rPr>
                <w:rStyle w:val="Hipervnculo"/>
                <w:rFonts w:ascii="Arial" w:hAnsi="Arial" w:cs="Arial"/>
                <w:color w:val="auto"/>
                <w:sz w:val="20"/>
                <w:szCs w:val="20"/>
              </w:rPr>
              <w:fldChar w:fldCharType="end"/>
            </w:r>
          </w:p>
        </w:tc>
        <w:tc>
          <w:tcPr>
            <w:tcW w:w="0" w:type="auto"/>
            <w:shd w:val="clear" w:color="auto" w:fill="EEEEEE"/>
            <w:vAlign w:val="center"/>
            <w:hideMark/>
          </w:tcPr>
          <w:p w14:paraId="3A2D0A5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 fondo</w:t>
            </w:r>
          </w:p>
        </w:tc>
        <w:tc>
          <w:tcPr>
            <w:tcW w:w="0" w:type="auto"/>
            <w:shd w:val="clear" w:color="auto" w:fill="EEEEEE"/>
            <w:vAlign w:val="center"/>
            <w:hideMark/>
          </w:tcPr>
          <w:p w14:paraId="6CF36F38"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transparent</w:t>
            </w:r>
            <w:proofErr w:type="spellEnd"/>
            <w:r w:rsidRPr="008869FD">
              <w:rPr>
                <w:rFonts w:ascii="Arial" w:hAnsi="Arial" w:cs="Arial"/>
                <w:sz w:val="20"/>
                <w:szCs w:val="20"/>
              </w:rPr>
              <w:t> | color</w:t>
            </w:r>
          </w:p>
        </w:tc>
      </w:tr>
      <w:tr w:rsidR="00D57BBE" w:rsidRPr="008869FD" w14:paraId="5E45441E" w14:textId="77777777" w:rsidTr="00D57BBE">
        <w:tc>
          <w:tcPr>
            <w:tcW w:w="0" w:type="auto"/>
            <w:shd w:val="clear" w:color="auto" w:fill="FFFFFF"/>
            <w:vAlign w:val="center"/>
            <w:hideMark/>
          </w:tcPr>
          <w:p w14:paraId="30FD0867"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"http://www.mclibre.org/consultar/amaya/css/css-fondos.html" \l "background-image"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background-image</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76381F3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imagen de fondo</w:t>
            </w:r>
          </w:p>
        </w:tc>
        <w:tc>
          <w:tcPr>
            <w:tcW w:w="0" w:type="auto"/>
            <w:shd w:val="clear" w:color="auto" w:fill="FFFFFF"/>
            <w:vAlign w:val="center"/>
            <w:hideMark/>
          </w:tcPr>
          <w:p w14:paraId="6211C1D0"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xml:space="preserve"> | </w:t>
            </w:r>
            <w:proofErr w:type="spellStart"/>
            <w:r w:rsidRPr="008869FD">
              <w:rPr>
                <w:rFonts w:ascii="Arial" w:hAnsi="Arial" w:cs="Arial"/>
                <w:sz w:val="20"/>
                <w:szCs w:val="20"/>
              </w:rPr>
              <w:t>uri</w:t>
            </w:r>
            <w:proofErr w:type="spellEnd"/>
          </w:p>
        </w:tc>
      </w:tr>
      <w:tr w:rsidR="00D57BBE" w:rsidRPr="008869FD" w14:paraId="36B769D6" w14:textId="77777777" w:rsidTr="00D57BBE">
        <w:tc>
          <w:tcPr>
            <w:tcW w:w="0" w:type="auto"/>
            <w:shd w:val="clear" w:color="auto" w:fill="EEEEEE"/>
            <w:vAlign w:val="center"/>
            <w:hideMark/>
          </w:tcPr>
          <w:p w14:paraId="225320E5"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"http://www.mclibre.org/consultar/amaya/css/css-fondos.html" \l "background-position"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background</w:t>
            </w:r>
            <w:proofErr w:type="spellEnd"/>
            <w:r w:rsidR="00D57BBE" w:rsidRPr="008869FD">
              <w:rPr>
                <w:rStyle w:val="Hipervnculo"/>
                <w:rFonts w:ascii="Arial" w:hAnsi="Arial" w:cs="Arial"/>
                <w:color w:val="auto"/>
                <w:sz w:val="20"/>
                <w:szCs w:val="20"/>
              </w:rPr>
              <w:t>-position</w:t>
            </w:r>
            <w:r>
              <w:rPr>
                <w:rStyle w:val="Hipervnculo"/>
                <w:rFonts w:ascii="Arial" w:hAnsi="Arial" w:cs="Arial"/>
                <w:color w:val="auto"/>
                <w:sz w:val="20"/>
                <w:szCs w:val="20"/>
              </w:rPr>
              <w:fldChar w:fldCharType="end"/>
            </w:r>
          </w:p>
        </w:tc>
        <w:tc>
          <w:tcPr>
            <w:tcW w:w="0" w:type="auto"/>
            <w:shd w:val="clear" w:color="auto" w:fill="EEEEEE"/>
            <w:vAlign w:val="center"/>
            <w:hideMark/>
          </w:tcPr>
          <w:p w14:paraId="6A21BD8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 la imagen de fondo</w:t>
            </w:r>
          </w:p>
        </w:tc>
        <w:tc>
          <w:tcPr>
            <w:tcW w:w="0" w:type="auto"/>
            <w:shd w:val="clear" w:color="auto" w:fill="EEEEEE"/>
            <w:vAlign w:val="center"/>
            <w:hideMark/>
          </w:tcPr>
          <w:p w14:paraId="2B715AD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 </w:t>
            </w:r>
            <w:proofErr w:type="spellStart"/>
            <w:r w:rsidRPr="008869FD">
              <w:rPr>
                <w:rStyle w:val="css-valor"/>
                <w:rFonts w:ascii="Arial" w:hAnsi="Arial" w:cs="Arial"/>
                <w:sz w:val="20"/>
                <w:szCs w:val="20"/>
              </w:rPr>
              <w:t>left</w:t>
            </w:r>
            <w:proofErr w:type="spellEnd"/>
            <w:r w:rsidRPr="008869FD">
              <w:rPr>
                <w:rFonts w:ascii="Arial" w:hAnsi="Arial" w:cs="Arial"/>
                <w:sz w:val="20"/>
                <w:szCs w:val="20"/>
              </w:rPr>
              <w:t> | </w:t>
            </w:r>
            <w:r w:rsidRPr="008869FD">
              <w:rPr>
                <w:rStyle w:val="css-valor"/>
                <w:rFonts w:ascii="Arial" w:hAnsi="Arial" w:cs="Arial"/>
                <w:sz w:val="20"/>
                <w:szCs w:val="20"/>
              </w:rPr>
              <w:t>center</w:t>
            </w:r>
            <w:r w:rsidRPr="008869FD">
              <w:rPr>
                <w:rFonts w:ascii="Arial" w:hAnsi="Arial" w:cs="Arial"/>
                <w:sz w:val="20"/>
                <w:szCs w:val="20"/>
              </w:rPr>
              <w:t> | </w:t>
            </w:r>
            <w:proofErr w:type="spellStart"/>
            <w:r w:rsidRPr="008869FD">
              <w:rPr>
                <w:rStyle w:val="css-valor"/>
                <w:rFonts w:ascii="Arial" w:hAnsi="Arial" w:cs="Arial"/>
                <w:sz w:val="20"/>
                <w:szCs w:val="20"/>
              </w:rPr>
              <w:t>right</w:t>
            </w:r>
            <w:proofErr w:type="spellEnd"/>
            <w:r w:rsidRPr="008869FD">
              <w:rPr>
                <w:rFonts w:ascii="Arial" w:hAnsi="Arial" w:cs="Arial"/>
                <w:sz w:val="20"/>
                <w:szCs w:val="20"/>
              </w:rPr>
              <w:t> | distancia | porcentaje] [ </w:t>
            </w:r>
            <w:r w:rsidRPr="008869FD">
              <w:rPr>
                <w:rStyle w:val="css-valor"/>
                <w:rFonts w:ascii="Arial" w:hAnsi="Arial" w:cs="Arial"/>
                <w:sz w:val="20"/>
                <w:szCs w:val="20"/>
              </w:rPr>
              <w:t>top</w:t>
            </w:r>
            <w:r w:rsidRPr="008869FD">
              <w:rPr>
                <w:rFonts w:ascii="Arial" w:hAnsi="Arial" w:cs="Arial"/>
                <w:sz w:val="20"/>
                <w:szCs w:val="20"/>
              </w:rPr>
              <w:t> | </w:t>
            </w:r>
            <w:r w:rsidRPr="008869FD">
              <w:rPr>
                <w:rStyle w:val="css-valor"/>
                <w:rFonts w:ascii="Arial" w:hAnsi="Arial" w:cs="Arial"/>
                <w:sz w:val="20"/>
                <w:szCs w:val="20"/>
              </w:rPr>
              <w:t>center</w:t>
            </w:r>
            <w:r w:rsidRPr="008869FD">
              <w:rPr>
                <w:rFonts w:ascii="Arial" w:hAnsi="Arial" w:cs="Arial"/>
                <w:sz w:val="20"/>
                <w:szCs w:val="20"/>
              </w:rPr>
              <w:t> | </w:t>
            </w:r>
            <w:proofErr w:type="spellStart"/>
            <w:r w:rsidRPr="008869FD">
              <w:rPr>
                <w:rStyle w:val="css-valor"/>
                <w:rFonts w:ascii="Arial" w:hAnsi="Arial" w:cs="Arial"/>
                <w:sz w:val="20"/>
                <w:szCs w:val="20"/>
              </w:rPr>
              <w:t>bottom</w:t>
            </w:r>
            <w:proofErr w:type="spellEnd"/>
            <w:r w:rsidRPr="008869FD">
              <w:rPr>
                <w:rFonts w:ascii="Arial" w:hAnsi="Arial" w:cs="Arial"/>
                <w:sz w:val="20"/>
                <w:szCs w:val="20"/>
              </w:rPr>
              <w:t> | distancia | porcentaje</w:t>
            </w:r>
            <w:proofErr w:type="gramStart"/>
            <w:r w:rsidRPr="008869FD">
              <w:rPr>
                <w:rFonts w:ascii="Arial" w:hAnsi="Arial" w:cs="Arial"/>
                <w:sz w:val="20"/>
                <w:szCs w:val="20"/>
              </w:rPr>
              <w:t>] ]</w:t>
            </w:r>
            <w:proofErr w:type="gramEnd"/>
            <w:r w:rsidRPr="008869FD">
              <w:rPr>
                <w:rFonts w:ascii="Arial" w:hAnsi="Arial" w:cs="Arial"/>
                <w:sz w:val="20"/>
                <w:szCs w:val="20"/>
              </w:rPr>
              <w:t>? | [ [ </w:t>
            </w:r>
            <w:proofErr w:type="spellStart"/>
            <w:r w:rsidRPr="008869FD">
              <w:rPr>
                <w:rStyle w:val="css-valor"/>
                <w:rFonts w:ascii="Arial" w:hAnsi="Arial" w:cs="Arial"/>
                <w:sz w:val="20"/>
                <w:szCs w:val="20"/>
              </w:rPr>
              <w:t>left</w:t>
            </w:r>
            <w:proofErr w:type="spellEnd"/>
            <w:r w:rsidRPr="008869FD">
              <w:rPr>
                <w:rFonts w:ascii="Arial" w:hAnsi="Arial" w:cs="Arial"/>
                <w:sz w:val="20"/>
                <w:szCs w:val="20"/>
              </w:rPr>
              <w:t> | </w:t>
            </w:r>
            <w:r w:rsidRPr="008869FD">
              <w:rPr>
                <w:rStyle w:val="css-valor"/>
                <w:rFonts w:ascii="Arial" w:hAnsi="Arial" w:cs="Arial"/>
                <w:sz w:val="20"/>
                <w:szCs w:val="20"/>
              </w:rPr>
              <w:t>center</w:t>
            </w:r>
            <w:r w:rsidRPr="008869FD">
              <w:rPr>
                <w:rFonts w:ascii="Arial" w:hAnsi="Arial" w:cs="Arial"/>
                <w:sz w:val="20"/>
                <w:szCs w:val="20"/>
              </w:rPr>
              <w:t> | </w:t>
            </w:r>
            <w:proofErr w:type="spellStart"/>
            <w:r w:rsidRPr="008869FD">
              <w:rPr>
                <w:rStyle w:val="css-valor"/>
                <w:rFonts w:ascii="Arial" w:hAnsi="Arial" w:cs="Arial"/>
                <w:sz w:val="20"/>
                <w:szCs w:val="20"/>
              </w:rPr>
              <w:t>right</w:t>
            </w:r>
            <w:proofErr w:type="spellEnd"/>
            <w:r w:rsidRPr="008869FD">
              <w:rPr>
                <w:rFonts w:ascii="Arial" w:hAnsi="Arial" w:cs="Arial"/>
                <w:sz w:val="20"/>
                <w:szCs w:val="20"/>
              </w:rPr>
              <w:t> ] || [ </w:t>
            </w:r>
            <w:r w:rsidRPr="008869FD">
              <w:rPr>
                <w:rStyle w:val="css-valor"/>
                <w:rFonts w:ascii="Arial" w:hAnsi="Arial" w:cs="Arial"/>
                <w:sz w:val="20"/>
                <w:szCs w:val="20"/>
              </w:rPr>
              <w:t>top</w:t>
            </w:r>
            <w:r w:rsidRPr="008869FD">
              <w:rPr>
                <w:rFonts w:ascii="Arial" w:hAnsi="Arial" w:cs="Arial"/>
                <w:sz w:val="20"/>
                <w:szCs w:val="20"/>
              </w:rPr>
              <w:t> | </w:t>
            </w:r>
            <w:r w:rsidRPr="008869FD">
              <w:rPr>
                <w:rStyle w:val="css-valor"/>
                <w:rFonts w:ascii="Arial" w:hAnsi="Arial" w:cs="Arial"/>
                <w:sz w:val="20"/>
                <w:szCs w:val="20"/>
              </w:rPr>
              <w:t>center</w:t>
            </w:r>
            <w:r w:rsidRPr="008869FD">
              <w:rPr>
                <w:rFonts w:ascii="Arial" w:hAnsi="Arial" w:cs="Arial"/>
                <w:sz w:val="20"/>
                <w:szCs w:val="20"/>
              </w:rPr>
              <w:t> | </w:t>
            </w:r>
            <w:proofErr w:type="spellStart"/>
            <w:r w:rsidRPr="008869FD">
              <w:rPr>
                <w:rStyle w:val="css-valor"/>
                <w:rFonts w:ascii="Arial" w:hAnsi="Arial" w:cs="Arial"/>
                <w:sz w:val="20"/>
                <w:szCs w:val="20"/>
              </w:rPr>
              <w:t>bottom</w:t>
            </w:r>
            <w:proofErr w:type="spellEnd"/>
            <w:r w:rsidRPr="008869FD">
              <w:rPr>
                <w:rFonts w:ascii="Arial" w:hAnsi="Arial" w:cs="Arial"/>
                <w:sz w:val="20"/>
                <w:szCs w:val="20"/>
              </w:rPr>
              <w:t> ] ]</w:t>
            </w:r>
          </w:p>
        </w:tc>
      </w:tr>
      <w:tr w:rsidR="00D57BBE" w:rsidRPr="00540349" w14:paraId="4EA74039" w14:textId="77777777" w:rsidTr="00D57BBE">
        <w:tc>
          <w:tcPr>
            <w:tcW w:w="0" w:type="auto"/>
            <w:shd w:val="clear" w:color="auto" w:fill="FFFFFF"/>
            <w:vAlign w:val="center"/>
            <w:hideMark/>
          </w:tcPr>
          <w:p w14:paraId="35640E42"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"http://www.mclibre.org/consultar/amaya/css/css-fondos.html" \l "background-repeat"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background-repeat</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5A83D9C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repetición de la imagen de fondo</w:t>
            </w:r>
          </w:p>
        </w:tc>
        <w:tc>
          <w:tcPr>
            <w:tcW w:w="0" w:type="auto"/>
            <w:shd w:val="clear" w:color="auto" w:fill="FFFFFF"/>
            <w:vAlign w:val="center"/>
            <w:hideMark/>
          </w:tcPr>
          <w:p w14:paraId="0F47C041"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no-repeat</w:t>
            </w:r>
            <w:r w:rsidRPr="008869FD">
              <w:rPr>
                <w:rFonts w:ascii="Arial" w:hAnsi="Arial" w:cs="Arial"/>
                <w:sz w:val="20"/>
                <w:szCs w:val="20"/>
                <w:lang w:val="en-US"/>
              </w:rPr>
              <w:t> | </w:t>
            </w:r>
            <w:r w:rsidRPr="008869FD">
              <w:rPr>
                <w:rStyle w:val="css-valor"/>
                <w:rFonts w:ascii="Arial" w:hAnsi="Arial" w:cs="Arial"/>
                <w:sz w:val="20"/>
                <w:szCs w:val="20"/>
                <w:lang w:val="en-US"/>
              </w:rPr>
              <w:t>repeat</w:t>
            </w:r>
            <w:r w:rsidRPr="008869FD">
              <w:rPr>
                <w:rFonts w:ascii="Arial" w:hAnsi="Arial" w:cs="Arial"/>
                <w:sz w:val="20"/>
                <w:szCs w:val="20"/>
                <w:lang w:val="en-US"/>
              </w:rPr>
              <w:t> | </w:t>
            </w:r>
            <w:r w:rsidRPr="008869FD">
              <w:rPr>
                <w:rStyle w:val="css-valor"/>
                <w:rFonts w:ascii="Arial" w:hAnsi="Arial" w:cs="Arial"/>
                <w:sz w:val="20"/>
                <w:szCs w:val="20"/>
                <w:lang w:val="en-US"/>
              </w:rPr>
              <w:t>repeat-x</w:t>
            </w:r>
            <w:r w:rsidRPr="008869FD">
              <w:rPr>
                <w:rFonts w:ascii="Arial" w:hAnsi="Arial" w:cs="Arial"/>
                <w:sz w:val="20"/>
                <w:szCs w:val="20"/>
                <w:lang w:val="en-US"/>
              </w:rPr>
              <w:t> | </w:t>
            </w:r>
            <w:r w:rsidRPr="008869FD">
              <w:rPr>
                <w:rStyle w:val="css-valor"/>
                <w:rFonts w:ascii="Arial" w:hAnsi="Arial" w:cs="Arial"/>
                <w:sz w:val="20"/>
                <w:szCs w:val="20"/>
                <w:lang w:val="en-US"/>
              </w:rPr>
              <w:t>repeat-y</w:t>
            </w:r>
            <w:r w:rsidRPr="008869FD">
              <w:rPr>
                <w:rFonts w:ascii="Arial" w:hAnsi="Arial" w:cs="Arial"/>
                <w:sz w:val="20"/>
                <w:szCs w:val="20"/>
                <w:lang w:val="en-US"/>
              </w:rPr>
              <w:t> | </w:t>
            </w:r>
            <w:r w:rsidRPr="008869FD">
              <w:rPr>
                <w:rStyle w:val="css-valor"/>
                <w:rFonts w:ascii="Arial" w:hAnsi="Arial" w:cs="Arial"/>
                <w:sz w:val="20"/>
                <w:szCs w:val="20"/>
                <w:lang w:val="en-US"/>
              </w:rPr>
              <w:t>space</w:t>
            </w:r>
            <w:r w:rsidRPr="008869FD">
              <w:rPr>
                <w:rFonts w:ascii="Arial" w:hAnsi="Arial" w:cs="Arial"/>
                <w:sz w:val="20"/>
                <w:szCs w:val="20"/>
                <w:vertAlign w:val="superscript"/>
                <w:lang w:val="en-US"/>
              </w:rPr>
              <w:t>(3)</w:t>
            </w:r>
            <w:r w:rsidRPr="008869FD">
              <w:rPr>
                <w:rFonts w:ascii="Arial" w:hAnsi="Arial" w:cs="Arial"/>
                <w:sz w:val="20"/>
                <w:szCs w:val="20"/>
                <w:lang w:val="en-US"/>
              </w:rPr>
              <w:t> | </w:t>
            </w:r>
            <w:r w:rsidRPr="008869FD">
              <w:rPr>
                <w:rStyle w:val="css-valor"/>
                <w:rFonts w:ascii="Arial" w:hAnsi="Arial" w:cs="Arial"/>
                <w:sz w:val="20"/>
                <w:szCs w:val="20"/>
                <w:lang w:val="en-US"/>
              </w:rPr>
              <w:t>round</w:t>
            </w:r>
            <w:r w:rsidRPr="008869FD">
              <w:rPr>
                <w:rFonts w:ascii="Arial" w:hAnsi="Arial" w:cs="Arial"/>
                <w:sz w:val="20"/>
                <w:szCs w:val="20"/>
                <w:vertAlign w:val="superscript"/>
                <w:lang w:val="en-US"/>
              </w:rPr>
              <w:t>(3)</w:t>
            </w:r>
          </w:p>
        </w:tc>
      </w:tr>
      <w:tr w:rsidR="00D57BBE" w:rsidRPr="00540349" w14:paraId="2CDD9F84" w14:textId="77777777" w:rsidTr="00D57BBE">
        <w:tc>
          <w:tcPr>
            <w:tcW w:w="0" w:type="auto"/>
            <w:shd w:val="clear" w:color="auto" w:fill="EEEEEE"/>
            <w:vAlign w:val="center"/>
            <w:hideMark/>
          </w:tcPr>
          <w:p w14:paraId="0157B6E8"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"http://www.mclibre.org/consultar/amaya/css/css-fondos.html" \l "background-clip"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background</w:t>
            </w:r>
            <w:proofErr w:type="spellEnd"/>
            <w:r w:rsidR="00D57BBE" w:rsidRPr="008869FD">
              <w:rPr>
                <w:rStyle w:val="Hipervnculo"/>
                <w:rFonts w:ascii="Arial" w:hAnsi="Arial" w:cs="Arial"/>
                <w:color w:val="auto"/>
                <w:sz w:val="20"/>
                <w:szCs w:val="20"/>
              </w:rPr>
              <w:t>-clip</w:t>
            </w:r>
            <w:r>
              <w:rPr>
                <w:rStyle w:val="Hipervnculo"/>
                <w:rFonts w:ascii="Arial" w:hAnsi="Arial" w:cs="Arial"/>
                <w:color w:val="auto"/>
                <w:sz w:val="20"/>
                <w:szCs w:val="20"/>
              </w:rPr>
              <w:fldChar w:fldCharType="end"/>
            </w:r>
            <w:r w:rsidR="00D57BBE" w:rsidRPr="008869FD">
              <w:rPr>
                <w:rFonts w:ascii="Arial" w:hAnsi="Arial" w:cs="Arial"/>
                <w:sz w:val="20"/>
                <w:szCs w:val="20"/>
                <w:vertAlign w:val="superscript"/>
              </w:rPr>
              <w:t>(3)</w:t>
            </w:r>
          </w:p>
        </w:tc>
        <w:tc>
          <w:tcPr>
            <w:tcW w:w="0" w:type="auto"/>
            <w:shd w:val="clear" w:color="auto" w:fill="EEEEEE"/>
            <w:vAlign w:val="center"/>
            <w:hideMark/>
          </w:tcPr>
          <w:p w14:paraId="1D10A0D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límite de la imagen de fondo</w:t>
            </w:r>
          </w:p>
        </w:tc>
        <w:tc>
          <w:tcPr>
            <w:tcW w:w="0" w:type="auto"/>
            <w:shd w:val="clear" w:color="auto" w:fill="EEEEEE"/>
            <w:vAlign w:val="center"/>
            <w:hideMark/>
          </w:tcPr>
          <w:p w14:paraId="21F77203"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border-box</w:t>
            </w:r>
            <w:r w:rsidRPr="008869FD">
              <w:rPr>
                <w:rFonts w:ascii="Arial" w:hAnsi="Arial" w:cs="Arial"/>
                <w:sz w:val="20"/>
                <w:szCs w:val="20"/>
                <w:lang w:val="en-US"/>
              </w:rPr>
              <w:t> | </w:t>
            </w:r>
            <w:r w:rsidRPr="008869FD">
              <w:rPr>
                <w:rStyle w:val="css-valor"/>
                <w:rFonts w:ascii="Arial" w:hAnsi="Arial" w:cs="Arial"/>
                <w:sz w:val="20"/>
                <w:szCs w:val="20"/>
                <w:lang w:val="en-US"/>
              </w:rPr>
              <w:t>padding-box</w:t>
            </w:r>
            <w:r w:rsidRPr="008869FD">
              <w:rPr>
                <w:rFonts w:ascii="Arial" w:hAnsi="Arial" w:cs="Arial"/>
                <w:sz w:val="20"/>
                <w:szCs w:val="20"/>
                <w:lang w:val="en-US"/>
              </w:rPr>
              <w:t> | </w:t>
            </w:r>
            <w:r w:rsidRPr="008869FD">
              <w:rPr>
                <w:rStyle w:val="css-valor"/>
                <w:rFonts w:ascii="Arial" w:hAnsi="Arial" w:cs="Arial"/>
                <w:sz w:val="20"/>
                <w:szCs w:val="20"/>
                <w:lang w:val="en-US"/>
              </w:rPr>
              <w:t>content-box</w:t>
            </w:r>
          </w:p>
        </w:tc>
      </w:tr>
      <w:tr w:rsidR="00D57BBE" w:rsidRPr="008869FD" w14:paraId="035AF221" w14:textId="77777777" w:rsidTr="00D57BBE">
        <w:tc>
          <w:tcPr>
            <w:tcW w:w="0" w:type="auto"/>
            <w:shd w:val="clear" w:color="auto" w:fill="FFFFFF"/>
            <w:vAlign w:val="center"/>
            <w:hideMark/>
          </w:tcPr>
          <w:p w14:paraId="4D3D528C"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"http://www.mclibre.org/consultar/amaya/css/css-fondos.html" \l "background-size"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background-size</w:t>
            </w:r>
            <w:proofErr w:type="spellEnd"/>
            <w:r>
              <w:rPr>
                <w:rStyle w:val="Hipervnculo"/>
                <w:rFonts w:ascii="Arial" w:hAnsi="Arial" w:cs="Arial"/>
                <w:color w:val="auto"/>
                <w:sz w:val="20"/>
                <w:szCs w:val="20"/>
              </w:rPr>
              <w:fldChar w:fldCharType="end"/>
            </w:r>
            <w:r w:rsidR="00D57BBE" w:rsidRPr="008869FD">
              <w:rPr>
                <w:rFonts w:ascii="Arial" w:hAnsi="Arial" w:cs="Arial"/>
                <w:sz w:val="20"/>
                <w:szCs w:val="20"/>
                <w:vertAlign w:val="superscript"/>
              </w:rPr>
              <w:t>(3)</w:t>
            </w:r>
          </w:p>
        </w:tc>
        <w:tc>
          <w:tcPr>
            <w:tcW w:w="0" w:type="auto"/>
            <w:shd w:val="clear" w:color="auto" w:fill="FFFFFF"/>
            <w:vAlign w:val="center"/>
            <w:hideMark/>
          </w:tcPr>
          <w:p w14:paraId="4494A0E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 de la imagen de fondo</w:t>
            </w:r>
          </w:p>
        </w:tc>
        <w:tc>
          <w:tcPr>
            <w:tcW w:w="0" w:type="auto"/>
            <w:shd w:val="clear" w:color="auto" w:fill="FFFFFF"/>
            <w:vAlign w:val="center"/>
            <w:hideMark/>
          </w:tcPr>
          <w:p w14:paraId="14EDD6ED"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 distancia | porcentaje ] {2} | </w:t>
            </w:r>
            <w:proofErr w:type="spellStart"/>
            <w:r w:rsidRPr="008869FD">
              <w:rPr>
                <w:rStyle w:val="css-valor"/>
                <w:rFonts w:ascii="Arial" w:hAnsi="Arial" w:cs="Arial"/>
                <w:sz w:val="20"/>
                <w:szCs w:val="20"/>
              </w:rPr>
              <w:t>contain</w:t>
            </w:r>
            <w:proofErr w:type="spellEnd"/>
            <w:r w:rsidRPr="008869FD">
              <w:rPr>
                <w:rFonts w:ascii="Arial" w:hAnsi="Arial" w:cs="Arial"/>
                <w:sz w:val="20"/>
                <w:szCs w:val="20"/>
              </w:rPr>
              <w:t> | </w:t>
            </w:r>
            <w:proofErr w:type="spellStart"/>
            <w:r w:rsidRPr="008869FD">
              <w:rPr>
                <w:rStyle w:val="css-valor"/>
                <w:rFonts w:ascii="Arial" w:hAnsi="Arial" w:cs="Arial"/>
                <w:sz w:val="20"/>
                <w:szCs w:val="20"/>
              </w:rPr>
              <w:t>cover</w:t>
            </w:r>
            <w:proofErr w:type="spellEnd"/>
          </w:p>
        </w:tc>
      </w:tr>
      <w:tr w:rsidR="00D57BBE" w:rsidRPr="00540349" w14:paraId="095E3DBD" w14:textId="77777777" w:rsidTr="00D57BBE">
        <w:tc>
          <w:tcPr>
            <w:tcW w:w="0" w:type="auto"/>
            <w:shd w:val="clear" w:color="auto" w:fill="EEEEEE"/>
            <w:vAlign w:val="center"/>
            <w:hideMark/>
          </w:tcPr>
          <w:p w14:paraId="5307A006"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"http://www.mclibre.org/consultar/amaya/css/css-fondos.html" \l "background-origin"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background-origin</w:t>
            </w:r>
            <w:proofErr w:type="spellEnd"/>
            <w:r>
              <w:rPr>
                <w:rStyle w:val="Hipervnculo"/>
                <w:rFonts w:ascii="Arial" w:hAnsi="Arial" w:cs="Arial"/>
                <w:color w:val="auto"/>
                <w:sz w:val="20"/>
                <w:szCs w:val="20"/>
              </w:rPr>
              <w:fldChar w:fldCharType="end"/>
            </w:r>
            <w:r w:rsidR="00D57BBE" w:rsidRPr="008869FD">
              <w:rPr>
                <w:rFonts w:ascii="Arial" w:hAnsi="Arial" w:cs="Arial"/>
                <w:sz w:val="20"/>
                <w:szCs w:val="20"/>
                <w:vertAlign w:val="superscript"/>
              </w:rPr>
              <w:t>(3)</w:t>
            </w:r>
          </w:p>
        </w:tc>
        <w:tc>
          <w:tcPr>
            <w:tcW w:w="0" w:type="auto"/>
            <w:shd w:val="clear" w:color="auto" w:fill="EEEEEE"/>
            <w:vAlign w:val="center"/>
            <w:hideMark/>
          </w:tcPr>
          <w:p w14:paraId="6692DD5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origen de la imagen de fondo</w:t>
            </w:r>
          </w:p>
        </w:tc>
        <w:tc>
          <w:tcPr>
            <w:tcW w:w="0" w:type="auto"/>
            <w:shd w:val="clear" w:color="auto" w:fill="EEEEEE"/>
            <w:vAlign w:val="center"/>
            <w:hideMark/>
          </w:tcPr>
          <w:p w14:paraId="2B417625"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border-box</w:t>
            </w:r>
            <w:r w:rsidRPr="008869FD">
              <w:rPr>
                <w:rFonts w:ascii="Arial" w:hAnsi="Arial" w:cs="Arial"/>
                <w:sz w:val="20"/>
                <w:szCs w:val="20"/>
                <w:lang w:val="en-US"/>
              </w:rPr>
              <w:t> | </w:t>
            </w:r>
            <w:r w:rsidRPr="008869FD">
              <w:rPr>
                <w:rStyle w:val="css-valor"/>
                <w:rFonts w:ascii="Arial" w:hAnsi="Arial" w:cs="Arial"/>
                <w:sz w:val="20"/>
                <w:szCs w:val="20"/>
                <w:lang w:val="en-US"/>
              </w:rPr>
              <w:t>padding-box</w:t>
            </w:r>
            <w:r w:rsidRPr="008869FD">
              <w:rPr>
                <w:rFonts w:ascii="Arial" w:hAnsi="Arial" w:cs="Arial"/>
                <w:sz w:val="20"/>
                <w:szCs w:val="20"/>
                <w:lang w:val="en-US"/>
              </w:rPr>
              <w:t> | </w:t>
            </w:r>
            <w:r w:rsidRPr="008869FD">
              <w:rPr>
                <w:rStyle w:val="css-valor"/>
                <w:rFonts w:ascii="Arial" w:hAnsi="Arial" w:cs="Arial"/>
                <w:sz w:val="20"/>
                <w:szCs w:val="20"/>
                <w:lang w:val="en-US"/>
              </w:rPr>
              <w:t>content-box</w:t>
            </w:r>
          </w:p>
        </w:tc>
      </w:tr>
      <w:tr w:rsidR="00D57BBE" w:rsidRPr="008869FD" w14:paraId="02E0EC80" w14:textId="77777777" w:rsidTr="00D57BBE">
        <w:tc>
          <w:tcPr>
            <w:tcW w:w="0" w:type="auto"/>
            <w:gridSpan w:val="3"/>
            <w:shd w:val="clear" w:color="auto" w:fill="FFFFFF"/>
            <w:tcMar>
              <w:top w:w="300" w:type="dxa"/>
              <w:left w:w="15" w:type="dxa"/>
              <w:bottom w:w="15" w:type="dxa"/>
              <w:right w:w="15" w:type="dxa"/>
            </w:tcMar>
            <w:vAlign w:val="center"/>
            <w:hideMark/>
          </w:tcPr>
          <w:p w14:paraId="7F733C6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Listas</w:t>
            </w:r>
          </w:p>
        </w:tc>
      </w:tr>
      <w:tr w:rsidR="00D57BBE" w:rsidRPr="008869FD" w14:paraId="73D8FB5F" w14:textId="77777777" w:rsidTr="00D57BBE">
        <w:tc>
          <w:tcPr>
            <w:tcW w:w="0" w:type="auto"/>
            <w:tcBorders>
              <w:top w:val="nil"/>
              <w:left w:val="nil"/>
              <w:bottom w:val="nil"/>
              <w:right w:val="nil"/>
            </w:tcBorders>
            <w:shd w:val="clear" w:color="auto" w:fill="EEEEEE"/>
            <w:vAlign w:val="center"/>
            <w:hideMark/>
          </w:tcPr>
          <w:p w14:paraId="09DD9D1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15DFD30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46B04878"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540349" w14:paraId="57E59492" w14:textId="77777777" w:rsidTr="00D57BBE">
        <w:tc>
          <w:tcPr>
            <w:tcW w:w="0" w:type="auto"/>
            <w:shd w:val="clear" w:color="auto" w:fill="FFFFFF"/>
            <w:vAlign w:val="center"/>
            <w:hideMark/>
          </w:tcPr>
          <w:p w14:paraId="66305083"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"http://www.mclibre.org/consultar/amaya/css/css-listas.html" \l "list-style"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list-style</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668DAC1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propiedad compuesta</w:t>
            </w:r>
          </w:p>
        </w:tc>
        <w:tc>
          <w:tcPr>
            <w:tcW w:w="0" w:type="auto"/>
            <w:shd w:val="clear" w:color="auto" w:fill="FFFFFF"/>
            <w:vAlign w:val="center"/>
            <w:hideMark/>
          </w:tcPr>
          <w:p w14:paraId="6410143F"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list-style-image || list-style-position || list-style-type</w:t>
            </w:r>
          </w:p>
        </w:tc>
      </w:tr>
      <w:tr w:rsidR="00D57BBE" w:rsidRPr="008869FD" w14:paraId="686C4954" w14:textId="77777777" w:rsidTr="00D57BBE">
        <w:tc>
          <w:tcPr>
            <w:tcW w:w="0" w:type="auto"/>
            <w:shd w:val="clear" w:color="auto" w:fill="EEEEEE"/>
            <w:vAlign w:val="center"/>
            <w:hideMark/>
          </w:tcPr>
          <w:p w14:paraId="1D817D28"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"http://www.mclibre.org/consultar/amaya/css/css-listas.html" \l "list-style-image"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list-style-image</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0BAB326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imagen del marcador</w:t>
            </w:r>
          </w:p>
        </w:tc>
        <w:tc>
          <w:tcPr>
            <w:tcW w:w="0" w:type="auto"/>
            <w:shd w:val="clear" w:color="auto" w:fill="EEEEEE"/>
            <w:vAlign w:val="center"/>
            <w:hideMark/>
          </w:tcPr>
          <w:p w14:paraId="41B8C50D"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xml:space="preserve"> | </w:t>
            </w:r>
            <w:proofErr w:type="spellStart"/>
            <w:r w:rsidRPr="008869FD">
              <w:rPr>
                <w:rFonts w:ascii="Arial" w:hAnsi="Arial" w:cs="Arial"/>
                <w:sz w:val="20"/>
                <w:szCs w:val="20"/>
              </w:rPr>
              <w:t>uri</w:t>
            </w:r>
            <w:proofErr w:type="spellEnd"/>
          </w:p>
        </w:tc>
      </w:tr>
      <w:tr w:rsidR="00D57BBE" w:rsidRPr="008869FD" w14:paraId="76CE7BA1" w14:textId="77777777" w:rsidTr="00D57BBE">
        <w:tc>
          <w:tcPr>
            <w:tcW w:w="0" w:type="auto"/>
            <w:shd w:val="clear" w:color="auto" w:fill="FFFFFF"/>
            <w:vAlign w:val="center"/>
            <w:hideMark/>
          </w:tcPr>
          <w:p w14:paraId="1D4611E8"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"http://www.mclibre.org/consultar/amaya/css/css-listas.html" \l "list-style-position"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list</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style</w:t>
            </w:r>
            <w:proofErr w:type="spellEnd"/>
            <w:r w:rsidR="00D57BBE" w:rsidRPr="008869FD">
              <w:rPr>
                <w:rStyle w:val="Hipervnculo"/>
                <w:rFonts w:ascii="Arial" w:hAnsi="Arial" w:cs="Arial"/>
                <w:color w:val="auto"/>
                <w:sz w:val="20"/>
                <w:szCs w:val="20"/>
              </w:rPr>
              <w:t>-position</w:t>
            </w:r>
            <w:r>
              <w:rPr>
                <w:rStyle w:val="Hipervnculo"/>
                <w:rFonts w:ascii="Arial" w:hAnsi="Arial" w:cs="Arial"/>
                <w:color w:val="auto"/>
                <w:sz w:val="20"/>
                <w:szCs w:val="20"/>
              </w:rPr>
              <w:fldChar w:fldCharType="end"/>
            </w:r>
          </w:p>
        </w:tc>
        <w:tc>
          <w:tcPr>
            <w:tcW w:w="0" w:type="auto"/>
            <w:shd w:val="clear" w:color="auto" w:fill="FFFFFF"/>
            <w:vAlign w:val="center"/>
            <w:hideMark/>
          </w:tcPr>
          <w:p w14:paraId="2429A47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del marcador</w:t>
            </w:r>
          </w:p>
        </w:tc>
        <w:tc>
          <w:tcPr>
            <w:tcW w:w="0" w:type="auto"/>
            <w:shd w:val="clear" w:color="auto" w:fill="FFFFFF"/>
            <w:vAlign w:val="center"/>
            <w:hideMark/>
          </w:tcPr>
          <w:p w14:paraId="6C96F8AA"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inside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outside</w:t>
            </w:r>
            <w:proofErr w:type="spellEnd"/>
          </w:p>
        </w:tc>
      </w:tr>
      <w:tr w:rsidR="00D57BBE" w:rsidRPr="008869FD" w14:paraId="3FCB78AB" w14:textId="77777777" w:rsidTr="00D57BBE">
        <w:tc>
          <w:tcPr>
            <w:tcW w:w="0" w:type="auto"/>
            <w:shd w:val="clear" w:color="auto" w:fill="EEEEEE"/>
            <w:vAlign w:val="center"/>
            <w:hideMark/>
          </w:tcPr>
          <w:p w14:paraId="6A69C2A7"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"http://www.mclibre.org/consultar/amaya/css/css-listas.html" \l "list-style-type"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list-style-type</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765D618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tipo de marcador</w:t>
            </w:r>
          </w:p>
        </w:tc>
        <w:tc>
          <w:tcPr>
            <w:tcW w:w="0" w:type="auto"/>
            <w:shd w:val="clear" w:color="auto" w:fill="EEEEEE"/>
            <w:vAlign w:val="center"/>
            <w:hideMark/>
          </w:tcPr>
          <w:p w14:paraId="777432BD"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circle</w:t>
            </w:r>
            <w:r w:rsidRPr="008869FD">
              <w:rPr>
                <w:rFonts w:ascii="Arial" w:hAnsi="Arial" w:cs="Arial"/>
                <w:sz w:val="20"/>
                <w:szCs w:val="20"/>
              </w:rPr>
              <w:t> | </w:t>
            </w:r>
            <w:r w:rsidRPr="008869FD">
              <w:rPr>
                <w:rStyle w:val="css-valor"/>
                <w:rFonts w:ascii="Arial" w:hAnsi="Arial" w:cs="Arial"/>
                <w:sz w:val="20"/>
                <w:szCs w:val="20"/>
              </w:rPr>
              <w:t>disc</w:t>
            </w:r>
            <w:r w:rsidRPr="008869FD">
              <w:rPr>
                <w:rFonts w:ascii="Arial" w:hAnsi="Arial" w:cs="Arial"/>
                <w:sz w:val="20"/>
                <w:szCs w:val="20"/>
              </w:rPr>
              <w:t> | </w:t>
            </w:r>
            <w:r w:rsidRPr="008869FD">
              <w:rPr>
                <w:rStyle w:val="css-valor"/>
                <w:rFonts w:ascii="Arial" w:hAnsi="Arial" w:cs="Arial"/>
                <w:sz w:val="20"/>
                <w:szCs w:val="20"/>
              </w:rPr>
              <w:t>square</w:t>
            </w:r>
            <w:r w:rsidRPr="008869FD">
              <w:rPr>
                <w:rFonts w:ascii="Arial" w:hAnsi="Arial" w:cs="Arial"/>
                <w:sz w:val="20"/>
                <w:szCs w:val="20"/>
              </w:rPr>
              <w:t> | </w:t>
            </w:r>
            <w:r w:rsidRPr="008869FD">
              <w:rPr>
                <w:rStyle w:val="css-valor"/>
                <w:rFonts w:ascii="Arial" w:hAnsi="Arial" w:cs="Arial"/>
                <w:sz w:val="20"/>
                <w:szCs w:val="20"/>
              </w:rPr>
              <w:t>decimal</w:t>
            </w:r>
            <w:r w:rsidRPr="008869FD">
              <w:rPr>
                <w:rFonts w:ascii="Arial" w:hAnsi="Arial" w:cs="Arial"/>
                <w:sz w:val="20"/>
                <w:szCs w:val="20"/>
              </w:rPr>
              <w:t> | </w:t>
            </w:r>
            <w:r w:rsidRPr="008869FD">
              <w:rPr>
                <w:rStyle w:val="css-valor"/>
                <w:rFonts w:ascii="Arial" w:hAnsi="Arial" w:cs="Arial"/>
                <w:sz w:val="20"/>
                <w:szCs w:val="20"/>
              </w:rPr>
              <w:t>decimal-leading-zero</w:t>
            </w:r>
            <w:r w:rsidRPr="008869FD">
              <w:rPr>
                <w:rFonts w:ascii="Arial" w:hAnsi="Arial" w:cs="Arial"/>
                <w:sz w:val="20"/>
                <w:szCs w:val="20"/>
              </w:rPr>
              <w:t> | </w:t>
            </w:r>
            <w:r w:rsidRPr="008869FD">
              <w:rPr>
                <w:rStyle w:val="css-valor"/>
                <w:rFonts w:ascii="Arial" w:hAnsi="Arial" w:cs="Arial"/>
                <w:sz w:val="20"/>
                <w:szCs w:val="20"/>
              </w:rPr>
              <w:t>lower-alpha</w:t>
            </w:r>
            <w:r w:rsidRPr="008869FD">
              <w:rPr>
                <w:rFonts w:ascii="Arial" w:hAnsi="Arial" w:cs="Arial"/>
                <w:sz w:val="20"/>
                <w:szCs w:val="20"/>
              </w:rPr>
              <w:t> | </w:t>
            </w:r>
            <w:r w:rsidRPr="008869FD">
              <w:rPr>
                <w:rStyle w:val="css-valor"/>
                <w:rFonts w:ascii="Arial" w:hAnsi="Arial" w:cs="Arial"/>
                <w:sz w:val="20"/>
                <w:szCs w:val="20"/>
              </w:rPr>
              <w:t>upper-alpha</w:t>
            </w:r>
            <w:r w:rsidRPr="008869FD">
              <w:rPr>
                <w:rFonts w:ascii="Arial" w:hAnsi="Arial" w:cs="Arial"/>
                <w:sz w:val="20"/>
                <w:szCs w:val="20"/>
              </w:rPr>
              <w:t> | </w:t>
            </w:r>
            <w:r w:rsidRPr="008869FD">
              <w:rPr>
                <w:rStyle w:val="css-valor"/>
                <w:rFonts w:ascii="Arial" w:hAnsi="Arial" w:cs="Arial"/>
                <w:sz w:val="20"/>
                <w:szCs w:val="20"/>
              </w:rPr>
              <w:t>lower-greek</w:t>
            </w:r>
            <w:r w:rsidRPr="008869FD">
              <w:rPr>
                <w:rFonts w:ascii="Arial" w:hAnsi="Arial" w:cs="Arial"/>
                <w:sz w:val="20"/>
                <w:szCs w:val="20"/>
              </w:rPr>
              <w:t> | </w:t>
            </w:r>
            <w:r w:rsidRPr="008869FD">
              <w:rPr>
                <w:rStyle w:val="css-valor"/>
                <w:rFonts w:ascii="Arial" w:hAnsi="Arial" w:cs="Arial"/>
                <w:sz w:val="20"/>
                <w:szCs w:val="20"/>
              </w:rPr>
              <w:t>lower-latin</w:t>
            </w:r>
            <w:r w:rsidRPr="008869FD">
              <w:rPr>
                <w:rFonts w:ascii="Arial" w:hAnsi="Arial" w:cs="Arial"/>
                <w:sz w:val="20"/>
                <w:szCs w:val="20"/>
              </w:rPr>
              <w:t> | </w:t>
            </w:r>
            <w:r w:rsidRPr="008869FD">
              <w:rPr>
                <w:rStyle w:val="css-valor"/>
                <w:rFonts w:ascii="Arial" w:hAnsi="Arial" w:cs="Arial"/>
                <w:sz w:val="20"/>
                <w:szCs w:val="20"/>
              </w:rPr>
              <w:t>upper-latin</w:t>
            </w:r>
            <w:r w:rsidRPr="008869FD">
              <w:rPr>
                <w:rFonts w:ascii="Arial" w:hAnsi="Arial" w:cs="Arial"/>
                <w:sz w:val="20"/>
                <w:szCs w:val="20"/>
              </w:rPr>
              <w:t> | </w:t>
            </w:r>
            <w:r w:rsidRPr="008869FD">
              <w:rPr>
                <w:rStyle w:val="css-valor"/>
                <w:rFonts w:ascii="Arial" w:hAnsi="Arial" w:cs="Arial"/>
                <w:sz w:val="20"/>
                <w:szCs w:val="20"/>
              </w:rPr>
              <w:t>lower-roman</w:t>
            </w:r>
            <w:r w:rsidRPr="008869FD">
              <w:rPr>
                <w:rFonts w:ascii="Arial" w:hAnsi="Arial" w:cs="Arial"/>
                <w:sz w:val="20"/>
                <w:szCs w:val="20"/>
              </w:rPr>
              <w:t> | </w:t>
            </w:r>
            <w:r w:rsidRPr="008869FD">
              <w:rPr>
                <w:rStyle w:val="css-valor"/>
                <w:rFonts w:ascii="Arial" w:hAnsi="Arial" w:cs="Arial"/>
                <w:sz w:val="20"/>
                <w:szCs w:val="20"/>
              </w:rPr>
              <w:t>upper-roman</w:t>
            </w:r>
            <w:r w:rsidRPr="008869FD">
              <w:rPr>
                <w:rFonts w:ascii="Arial" w:hAnsi="Arial" w:cs="Arial"/>
                <w:sz w:val="20"/>
                <w:szCs w:val="20"/>
              </w:rPr>
              <w:t> | </w:t>
            </w:r>
            <w:r w:rsidRPr="008869FD">
              <w:rPr>
                <w:rStyle w:val="css-valor"/>
                <w:rFonts w:ascii="Arial" w:hAnsi="Arial" w:cs="Arial"/>
                <w:sz w:val="20"/>
                <w:szCs w:val="20"/>
              </w:rPr>
              <w:t>armenian</w:t>
            </w:r>
            <w:r w:rsidRPr="008869FD">
              <w:rPr>
                <w:rFonts w:ascii="Arial" w:hAnsi="Arial" w:cs="Arial"/>
                <w:sz w:val="20"/>
                <w:szCs w:val="20"/>
              </w:rPr>
              <w:t> | </w:t>
            </w:r>
            <w:r w:rsidRPr="008869FD">
              <w:rPr>
                <w:rStyle w:val="css-valor"/>
                <w:rFonts w:ascii="Arial" w:hAnsi="Arial" w:cs="Arial"/>
                <w:sz w:val="20"/>
                <w:szCs w:val="20"/>
              </w:rPr>
              <w:t>georgian</w:t>
            </w:r>
            <w:r w:rsidRPr="008869FD">
              <w:rPr>
                <w:rFonts w:ascii="Arial" w:hAnsi="Arial" w:cs="Arial"/>
                <w:sz w:val="20"/>
                <w:szCs w:val="20"/>
              </w:rPr>
              <w:t> | </w:t>
            </w:r>
            <w:r w:rsidRPr="008869FD">
              <w:rPr>
                <w:rStyle w:val="css-valor"/>
                <w:rFonts w:ascii="Arial" w:hAnsi="Arial" w:cs="Arial"/>
                <w:sz w:val="20"/>
                <w:szCs w:val="20"/>
              </w:rPr>
              <w:t>hebrew</w:t>
            </w:r>
            <w:r w:rsidRPr="008869FD">
              <w:rPr>
                <w:rFonts w:ascii="Arial" w:hAnsi="Arial" w:cs="Arial"/>
                <w:sz w:val="20"/>
                <w:szCs w:val="20"/>
                <w:vertAlign w:val="superscript"/>
              </w:rPr>
              <w:t>(-)</w:t>
            </w:r>
            <w:r w:rsidRPr="008869FD">
              <w:rPr>
                <w:rFonts w:ascii="Arial" w:hAnsi="Arial" w:cs="Arial"/>
                <w:sz w:val="20"/>
                <w:szCs w:val="20"/>
              </w:rPr>
              <w:t> | </w:t>
            </w:r>
            <w:r w:rsidRPr="008869FD">
              <w:rPr>
                <w:rStyle w:val="css-valor"/>
                <w:rFonts w:ascii="Arial" w:hAnsi="Arial" w:cs="Arial"/>
                <w:sz w:val="20"/>
                <w:szCs w:val="20"/>
              </w:rPr>
              <w:t>cjk-ideographic</w:t>
            </w:r>
            <w:r w:rsidRPr="008869FD">
              <w:rPr>
                <w:rFonts w:ascii="Arial" w:hAnsi="Arial" w:cs="Arial"/>
                <w:sz w:val="20"/>
                <w:szCs w:val="20"/>
                <w:vertAlign w:val="superscript"/>
              </w:rPr>
              <w:t>(-)</w:t>
            </w:r>
            <w:r w:rsidRPr="008869FD">
              <w:rPr>
                <w:rFonts w:ascii="Arial" w:hAnsi="Arial" w:cs="Arial"/>
                <w:sz w:val="20"/>
                <w:szCs w:val="20"/>
              </w:rPr>
              <w:t> | </w:t>
            </w:r>
            <w:r w:rsidRPr="008869FD">
              <w:rPr>
                <w:rStyle w:val="css-valor"/>
                <w:rFonts w:ascii="Arial" w:hAnsi="Arial" w:cs="Arial"/>
                <w:sz w:val="20"/>
                <w:szCs w:val="20"/>
              </w:rPr>
              <w:t>hiragana </w:t>
            </w:r>
            <w:r w:rsidRPr="008869FD">
              <w:rPr>
                <w:rFonts w:ascii="Arial" w:hAnsi="Arial" w:cs="Arial"/>
                <w:sz w:val="20"/>
                <w:szCs w:val="20"/>
                <w:vertAlign w:val="superscript"/>
              </w:rPr>
              <w:t>(-)</w:t>
            </w:r>
            <w:r w:rsidRPr="008869FD">
              <w:rPr>
                <w:rFonts w:ascii="Arial" w:hAnsi="Arial" w:cs="Arial"/>
                <w:sz w:val="20"/>
                <w:szCs w:val="20"/>
              </w:rPr>
              <w:t> | </w:t>
            </w:r>
            <w:r w:rsidRPr="008869FD">
              <w:rPr>
                <w:rStyle w:val="css-valor"/>
                <w:rFonts w:ascii="Arial" w:hAnsi="Arial" w:cs="Arial"/>
                <w:sz w:val="20"/>
                <w:szCs w:val="20"/>
              </w:rPr>
              <w:t>katakana </w:t>
            </w:r>
            <w:r w:rsidRPr="008869FD">
              <w:rPr>
                <w:rFonts w:ascii="Arial" w:hAnsi="Arial" w:cs="Arial"/>
                <w:sz w:val="20"/>
                <w:szCs w:val="20"/>
                <w:vertAlign w:val="superscript"/>
              </w:rPr>
              <w:t>(-)</w:t>
            </w:r>
            <w:r w:rsidRPr="008869FD">
              <w:rPr>
                <w:rFonts w:ascii="Arial" w:hAnsi="Arial" w:cs="Arial"/>
                <w:sz w:val="20"/>
                <w:szCs w:val="20"/>
              </w:rPr>
              <w:t> | </w:t>
            </w:r>
            <w:r w:rsidRPr="008869FD">
              <w:rPr>
                <w:rStyle w:val="css-valor"/>
                <w:rFonts w:ascii="Arial" w:hAnsi="Arial" w:cs="Arial"/>
                <w:sz w:val="20"/>
                <w:szCs w:val="20"/>
              </w:rPr>
              <w:t>hiragana-iroha</w:t>
            </w:r>
            <w:r w:rsidRPr="008869FD">
              <w:rPr>
                <w:rFonts w:ascii="Arial" w:hAnsi="Arial" w:cs="Arial"/>
                <w:sz w:val="20"/>
                <w:szCs w:val="20"/>
                <w:vertAlign w:val="superscript"/>
              </w:rPr>
              <w:t>(-)</w:t>
            </w:r>
            <w:r w:rsidRPr="008869FD">
              <w:rPr>
                <w:rFonts w:ascii="Arial" w:hAnsi="Arial" w:cs="Arial"/>
                <w:sz w:val="20"/>
                <w:szCs w:val="20"/>
              </w:rPr>
              <w:t> | </w:t>
            </w:r>
            <w:r w:rsidRPr="008869FD">
              <w:rPr>
                <w:rStyle w:val="css-valor"/>
                <w:rFonts w:ascii="Arial" w:hAnsi="Arial" w:cs="Arial"/>
                <w:sz w:val="20"/>
                <w:szCs w:val="20"/>
              </w:rPr>
              <w:t>katakana-iroha</w:t>
            </w:r>
            <w:r w:rsidRPr="008869FD">
              <w:rPr>
                <w:rFonts w:ascii="Arial" w:hAnsi="Arial" w:cs="Arial"/>
                <w:sz w:val="20"/>
                <w:szCs w:val="20"/>
                <w:vertAlign w:val="superscript"/>
              </w:rPr>
              <w:t>(-)</w:t>
            </w:r>
          </w:p>
        </w:tc>
      </w:tr>
      <w:tr w:rsidR="00D57BBE" w:rsidRPr="008869FD" w14:paraId="02477564" w14:textId="77777777" w:rsidTr="00D57BBE">
        <w:tc>
          <w:tcPr>
            <w:tcW w:w="0" w:type="auto"/>
            <w:gridSpan w:val="3"/>
            <w:shd w:val="clear" w:color="auto" w:fill="FFFFFF"/>
            <w:tcMar>
              <w:top w:w="300" w:type="dxa"/>
              <w:left w:w="15" w:type="dxa"/>
              <w:bottom w:w="15" w:type="dxa"/>
              <w:right w:w="15" w:type="dxa"/>
            </w:tcMar>
            <w:vAlign w:val="center"/>
            <w:hideMark/>
          </w:tcPr>
          <w:p w14:paraId="7BE1034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lastRenderedPageBreak/>
              <w:t>Tablas</w:t>
            </w:r>
          </w:p>
        </w:tc>
      </w:tr>
      <w:tr w:rsidR="00D57BBE" w:rsidRPr="008869FD" w14:paraId="1CDDC0C7" w14:textId="77777777" w:rsidTr="00D57BBE">
        <w:tc>
          <w:tcPr>
            <w:tcW w:w="0" w:type="auto"/>
            <w:tcBorders>
              <w:top w:val="nil"/>
              <w:left w:val="nil"/>
              <w:bottom w:val="nil"/>
              <w:right w:val="nil"/>
            </w:tcBorders>
            <w:shd w:val="clear" w:color="auto" w:fill="EEEEEE"/>
            <w:vAlign w:val="center"/>
            <w:hideMark/>
          </w:tcPr>
          <w:p w14:paraId="0A6F329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66F51D67"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6475F8F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7AB030AF" w14:textId="77777777" w:rsidTr="00D57BBE">
        <w:tc>
          <w:tcPr>
            <w:tcW w:w="0" w:type="auto"/>
            <w:shd w:val="clear" w:color="auto" w:fill="FFFFFF"/>
            <w:vAlign w:val="center"/>
            <w:hideMark/>
          </w:tcPr>
          <w:p w14:paraId="023954FC"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"http://www.mclibre.org/consultar/amaya/css/css-tablas.html" \l "border-collapse"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border-collapse</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6C7DEDF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modo de bordes</w:t>
            </w:r>
          </w:p>
        </w:tc>
        <w:tc>
          <w:tcPr>
            <w:tcW w:w="0" w:type="auto"/>
            <w:shd w:val="clear" w:color="auto" w:fill="FFFFFF"/>
            <w:vAlign w:val="center"/>
            <w:hideMark/>
          </w:tcPr>
          <w:p w14:paraId="361FBD5C"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collapse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separate</w:t>
            </w:r>
            <w:proofErr w:type="spellEnd"/>
          </w:p>
        </w:tc>
      </w:tr>
      <w:tr w:rsidR="00D57BBE" w:rsidRPr="008869FD" w14:paraId="0028C265" w14:textId="77777777" w:rsidTr="00D57BBE">
        <w:tc>
          <w:tcPr>
            <w:tcW w:w="0" w:type="auto"/>
            <w:shd w:val="clear" w:color="auto" w:fill="EEEEEE"/>
            <w:vAlign w:val="center"/>
            <w:hideMark/>
          </w:tcPr>
          <w:p w14:paraId="5448A79A"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"http://www.mclibre.org/consultar/amaya/css/css-tablas.html" \l "border-spacing"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border-spacing</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0252ACD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separación entre celdas</w:t>
            </w:r>
          </w:p>
        </w:tc>
        <w:tc>
          <w:tcPr>
            <w:tcW w:w="0" w:type="auto"/>
            <w:shd w:val="clear" w:color="auto" w:fill="EEEEEE"/>
            <w:vAlign w:val="center"/>
            <w:hideMark/>
          </w:tcPr>
          <w:p w14:paraId="38BE8608"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distancia</w:t>
            </w:r>
            <w:r w:rsidRPr="008869FD">
              <w:rPr>
                <w:rFonts w:ascii="Arial" w:hAnsi="Arial" w:cs="Arial"/>
                <w:sz w:val="20"/>
                <w:szCs w:val="20"/>
              </w:rPr>
              <w:t> </w:t>
            </w:r>
            <w:r w:rsidRPr="008869FD">
              <w:rPr>
                <w:rStyle w:val="css-valor"/>
                <w:rFonts w:ascii="Arial" w:hAnsi="Arial" w:cs="Arial"/>
                <w:sz w:val="20"/>
                <w:szCs w:val="20"/>
              </w:rPr>
              <w:t>distancia</w:t>
            </w:r>
            <w:r w:rsidRPr="008869FD">
              <w:rPr>
                <w:rFonts w:ascii="Arial" w:hAnsi="Arial" w:cs="Arial"/>
                <w:sz w:val="20"/>
                <w:szCs w:val="20"/>
              </w:rPr>
              <w:t>?</w:t>
            </w:r>
          </w:p>
        </w:tc>
      </w:tr>
      <w:tr w:rsidR="00D57BBE" w:rsidRPr="008869FD" w14:paraId="5ED982B0" w14:textId="77777777" w:rsidTr="00D57BBE">
        <w:tc>
          <w:tcPr>
            <w:tcW w:w="0" w:type="auto"/>
            <w:shd w:val="clear" w:color="auto" w:fill="FFFFFF"/>
            <w:vAlign w:val="center"/>
            <w:hideMark/>
          </w:tcPr>
          <w:p w14:paraId="36B64CDF"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"http://www.mclibre.org/consultar/amaya/css/css-tablas.html" \l "caption-side"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caption-side</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0AAFD8F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 la leyenda</w:t>
            </w:r>
          </w:p>
        </w:tc>
        <w:tc>
          <w:tcPr>
            <w:tcW w:w="0" w:type="auto"/>
            <w:shd w:val="clear" w:color="auto" w:fill="FFFFFF"/>
            <w:vAlign w:val="center"/>
            <w:hideMark/>
          </w:tcPr>
          <w:p w14:paraId="172418D6"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top</w:t>
            </w:r>
            <w:r w:rsidRPr="008869FD">
              <w:rPr>
                <w:rFonts w:ascii="Arial" w:hAnsi="Arial" w:cs="Arial"/>
                <w:sz w:val="20"/>
                <w:szCs w:val="20"/>
              </w:rPr>
              <w:t> | </w:t>
            </w:r>
            <w:proofErr w:type="spellStart"/>
            <w:r w:rsidRPr="008869FD">
              <w:rPr>
                <w:rStyle w:val="css-valor"/>
                <w:rFonts w:ascii="Arial" w:hAnsi="Arial" w:cs="Arial"/>
                <w:sz w:val="20"/>
                <w:szCs w:val="20"/>
              </w:rPr>
              <w:t>bottom</w:t>
            </w:r>
            <w:proofErr w:type="spellEnd"/>
            <w:r w:rsidRPr="008869FD">
              <w:rPr>
                <w:rFonts w:ascii="Arial" w:hAnsi="Arial" w:cs="Arial"/>
                <w:sz w:val="20"/>
                <w:szCs w:val="20"/>
              </w:rPr>
              <w:t> | </w:t>
            </w:r>
            <w:proofErr w:type="spellStart"/>
            <w:r w:rsidRPr="008869FD">
              <w:rPr>
                <w:rStyle w:val="css-valor"/>
                <w:rFonts w:ascii="Arial" w:hAnsi="Arial" w:cs="Arial"/>
                <w:sz w:val="20"/>
                <w:szCs w:val="20"/>
              </w:rPr>
              <w:t>left</w:t>
            </w:r>
            <w:proofErr w:type="spellEnd"/>
            <w:r w:rsidRPr="008869FD">
              <w:rPr>
                <w:rFonts w:ascii="Arial" w:hAnsi="Arial" w:cs="Arial"/>
                <w:sz w:val="20"/>
                <w:szCs w:val="20"/>
                <w:vertAlign w:val="superscript"/>
              </w:rPr>
              <w:t>(-)</w:t>
            </w:r>
            <w:r w:rsidRPr="008869FD">
              <w:rPr>
                <w:rFonts w:ascii="Arial" w:hAnsi="Arial" w:cs="Arial"/>
                <w:sz w:val="20"/>
                <w:szCs w:val="20"/>
              </w:rPr>
              <w:t> | </w:t>
            </w:r>
            <w:proofErr w:type="spellStart"/>
            <w:r w:rsidRPr="008869FD">
              <w:rPr>
                <w:rStyle w:val="css-valor"/>
                <w:rFonts w:ascii="Arial" w:hAnsi="Arial" w:cs="Arial"/>
                <w:sz w:val="20"/>
                <w:szCs w:val="20"/>
              </w:rPr>
              <w:t>right</w:t>
            </w:r>
            <w:proofErr w:type="spellEnd"/>
            <w:r w:rsidRPr="008869FD">
              <w:rPr>
                <w:rFonts w:ascii="Arial" w:hAnsi="Arial" w:cs="Arial"/>
                <w:sz w:val="20"/>
                <w:szCs w:val="20"/>
                <w:vertAlign w:val="superscript"/>
              </w:rPr>
              <w:t>(-)</w:t>
            </w:r>
          </w:p>
        </w:tc>
      </w:tr>
      <w:tr w:rsidR="00D57BBE" w:rsidRPr="008869FD" w14:paraId="78227B5A" w14:textId="77777777" w:rsidTr="00D57BBE">
        <w:tc>
          <w:tcPr>
            <w:tcW w:w="0" w:type="auto"/>
            <w:shd w:val="clear" w:color="auto" w:fill="EEEEEE"/>
            <w:vAlign w:val="center"/>
            <w:hideMark/>
          </w:tcPr>
          <w:p w14:paraId="59777593"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"http://www.mclibre.org/consultar/amaya/css/css-tablas.html" \l "empty-cells"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empty-cells</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56E667D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borde de casillas vacías</w:t>
            </w:r>
          </w:p>
        </w:tc>
        <w:tc>
          <w:tcPr>
            <w:tcW w:w="0" w:type="auto"/>
            <w:shd w:val="clear" w:color="auto" w:fill="EEEEEE"/>
            <w:vAlign w:val="center"/>
            <w:hideMark/>
          </w:tcPr>
          <w:p w14:paraId="602B4C7F"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hide</w:t>
            </w:r>
            <w:proofErr w:type="spellEnd"/>
            <w:r w:rsidRPr="008869FD">
              <w:rPr>
                <w:rFonts w:ascii="Arial" w:hAnsi="Arial" w:cs="Arial"/>
                <w:sz w:val="20"/>
                <w:szCs w:val="20"/>
              </w:rPr>
              <w:t> | </w:t>
            </w:r>
            <w:r w:rsidRPr="008869FD">
              <w:rPr>
                <w:rStyle w:val="css-valor"/>
                <w:rFonts w:ascii="Arial" w:hAnsi="Arial" w:cs="Arial"/>
                <w:sz w:val="20"/>
                <w:szCs w:val="20"/>
              </w:rPr>
              <w:t>show</w:t>
            </w:r>
          </w:p>
        </w:tc>
      </w:tr>
      <w:tr w:rsidR="00D57BBE" w:rsidRPr="008869FD" w14:paraId="47B5B5ED" w14:textId="77777777" w:rsidTr="00D57BBE">
        <w:tc>
          <w:tcPr>
            <w:tcW w:w="0" w:type="auto"/>
            <w:shd w:val="clear" w:color="auto" w:fill="FFFFFF"/>
            <w:vAlign w:val="center"/>
            <w:hideMark/>
          </w:tcPr>
          <w:p w14:paraId="5DE31604"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"http://www.mclibre.org/consultar/amaya/css/css-tablas.html" \l "table-layout" </w:instrText>
            </w:r>
            <w:r>
              <w:rPr>
                <w:rStyle w:val="Hipervnculo"/>
                <w:rFonts w:ascii="Arial" w:hAnsi="Arial" w:cs="Arial"/>
                <w:color w:val="auto"/>
                <w:sz w:val="20"/>
                <w:szCs w:val="20"/>
              </w:rPr>
              <w:fldChar w:fldCharType="separate"/>
            </w:r>
            <w:r w:rsidR="00D57BBE" w:rsidRPr="008869FD">
              <w:rPr>
                <w:rStyle w:val="Hipervnculo"/>
                <w:rFonts w:ascii="Arial" w:hAnsi="Arial" w:cs="Arial"/>
                <w:color w:val="auto"/>
                <w:sz w:val="20"/>
                <w:szCs w:val="20"/>
              </w:rPr>
              <w:t>table-</w:t>
            </w:r>
            <w:proofErr w:type="spellStart"/>
            <w:r w:rsidR="00D57BBE" w:rsidRPr="008869FD">
              <w:rPr>
                <w:rStyle w:val="Hipervnculo"/>
                <w:rFonts w:ascii="Arial" w:hAnsi="Arial" w:cs="Arial"/>
                <w:color w:val="auto"/>
                <w:sz w:val="20"/>
                <w:szCs w:val="20"/>
              </w:rPr>
              <w:t>layout</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6BD08E1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algoritmo ancho de tabla</w:t>
            </w:r>
          </w:p>
        </w:tc>
        <w:tc>
          <w:tcPr>
            <w:tcW w:w="0" w:type="auto"/>
            <w:shd w:val="clear" w:color="auto" w:fill="FFFFFF"/>
            <w:vAlign w:val="center"/>
            <w:hideMark/>
          </w:tcPr>
          <w:p w14:paraId="3AE6EA42"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w:t>
            </w:r>
            <w:proofErr w:type="spellStart"/>
            <w:r w:rsidRPr="008869FD">
              <w:rPr>
                <w:rStyle w:val="css-valor"/>
                <w:rFonts w:ascii="Arial" w:hAnsi="Arial" w:cs="Arial"/>
                <w:sz w:val="20"/>
                <w:szCs w:val="20"/>
              </w:rPr>
              <w:t>fixed</w:t>
            </w:r>
            <w:proofErr w:type="spellEnd"/>
          </w:p>
        </w:tc>
      </w:tr>
      <w:tr w:rsidR="00D57BBE" w:rsidRPr="008869FD" w14:paraId="27C5DB68" w14:textId="77777777" w:rsidTr="00D57BBE">
        <w:tc>
          <w:tcPr>
            <w:tcW w:w="0" w:type="auto"/>
            <w:gridSpan w:val="3"/>
            <w:shd w:val="clear" w:color="auto" w:fill="FFFFFF"/>
            <w:tcMar>
              <w:top w:w="300" w:type="dxa"/>
              <w:left w:w="15" w:type="dxa"/>
              <w:bottom w:w="15" w:type="dxa"/>
              <w:right w:w="15" w:type="dxa"/>
            </w:tcMar>
            <w:vAlign w:val="center"/>
            <w:hideMark/>
          </w:tcPr>
          <w:p w14:paraId="211117A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Tamaño</w:t>
            </w:r>
          </w:p>
        </w:tc>
      </w:tr>
      <w:tr w:rsidR="00D57BBE" w:rsidRPr="008869FD" w14:paraId="15515F24" w14:textId="77777777" w:rsidTr="00D57BBE">
        <w:tc>
          <w:tcPr>
            <w:tcW w:w="0" w:type="auto"/>
            <w:tcBorders>
              <w:top w:val="nil"/>
              <w:left w:val="nil"/>
              <w:bottom w:val="nil"/>
              <w:right w:val="nil"/>
            </w:tcBorders>
            <w:shd w:val="clear" w:color="auto" w:fill="EEEEEE"/>
            <w:vAlign w:val="center"/>
            <w:hideMark/>
          </w:tcPr>
          <w:p w14:paraId="6C7EE7EA"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5B93F29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55CF85E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2846B8A8" w14:textId="77777777" w:rsidTr="00D57BBE">
        <w:tc>
          <w:tcPr>
            <w:tcW w:w="0" w:type="auto"/>
            <w:shd w:val="clear" w:color="auto" w:fill="FFFFFF"/>
            <w:vAlign w:val="center"/>
            <w:hideMark/>
          </w:tcPr>
          <w:p w14:paraId="6DBBA897"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"http://www.mclibre.org/consultar/amaya/css/css-tamano.html" \l "width-height"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width</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533F91C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anchura</w:t>
            </w:r>
          </w:p>
        </w:tc>
        <w:tc>
          <w:tcPr>
            <w:tcW w:w="0" w:type="auto"/>
            <w:shd w:val="clear" w:color="auto" w:fill="FFFFFF"/>
            <w:vAlign w:val="center"/>
            <w:hideMark/>
          </w:tcPr>
          <w:p w14:paraId="48C77E57"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48FC4AAD" w14:textId="77777777" w:rsidTr="00D57BBE">
        <w:tc>
          <w:tcPr>
            <w:tcW w:w="0" w:type="auto"/>
            <w:shd w:val="clear" w:color="auto" w:fill="EEEEEE"/>
            <w:vAlign w:val="center"/>
            <w:hideMark/>
          </w:tcPr>
          <w:p w14:paraId="3C26D1D5"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"http://www.mclibre.org/consultar/amaya/css/css-tamano.html" \l "min-max-width-height" </w:instrText>
            </w:r>
            <w:r>
              <w:rPr>
                <w:rStyle w:val="Hipervnculo"/>
                <w:rFonts w:ascii="Arial" w:hAnsi="Arial" w:cs="Arial"/>
                <w:color w:val="auto"/>
                <w:sz w:val="20"/>
                <w:szCs w:val="20"/>
              </w:rPr>
              <w:fldChar w:fldCharType="separate"/>
            </w:r>
            <w:r w:rsidR="00D57BBE" w:rsidRPr="008869FD">
              <w:rPr>
                <w:rStyle w:val="Hipervnculo"/>
                <w:rFonts w:ascii="Arial" w:hAnsi="Arial" w:cs="Arial"/>
                <w:color w:val="auto"/>
                <w:sz w:val="20"/>
                <w:szCs w:val="20"/>
              </w:rPr>
              <w:t>min-</w:t>
            </w:r>
            <w:proofErr w:type="spellStart"/>
            <w:r w:rsidR="00D57BBE" w:rsidRPr="008869FD">
              <w:rPr>
                <w:rStyle w:val="Hipervnculo"/>
                <w:rFonts w:ascii="Arial" w:hAnsi="Arial" w:cs="Arial"/>
                <w:color w:val="auto"/>
                <w:sz w:val="20"/>
                <w:szCs w:val="20"/>
              </w:rPr>
              <w:t>width</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384CB93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anchura mínima</w:t>
            </w:r>
          </w:p>
        </w:tc>
        <w:tc>
          <w:tcPr>
            <w:tcW w:w="0" w:type="auto"/>
            <w:shd w:val="clear" w:color="auto" w:fill="EEEEEE"/>
            <w:vAlign w:val="center"/>
            <w:hideMark/>
          </w:tcPr>
          <w:p w14:paraId="726933F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70585E8F" w14:textId="77777777" w:rsidTr="00D57BBE">
        <w:tc>
          <w:tcPr>
            <w:tcW w:w="0" w:type="auto"/>
            <w:shd w:val="clear" w:color="auto" w:fill="FFFFFF"/>
            <w:vAlign w:val="center"/>
            <w:hideMark/>
          </w:tcPr>
          <w:p w14:paraId="11C999B4"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"http://www.mclibre.org/consultar/amaya/css/css-tamano.html" \l "min-max-width-height"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max-width</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7E1A537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anchura máxima</w:t>
            </w:r>
          </w:p>
        </w:tc>
        <w:tc>
          <w:tcPr>
            <w:tcW w:w="0" w:type="auto"/>
            <w:shd w:val="clear" w:color="auto" w:fill="FFFFFF"/>
            <w:vAlign w:val="center"/>
            <w:hideMark/>
          </w:tcPr>
          <w:p w14:paraId="530134E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74EB1297" w14:textId="77777777" w:rsidTr="00D57BBE">
        <w:tc>
          <w:tcPr>
            <w:tcW w:w="0" w:type="auto"/>
            <w:shd w:val="clear" w:color="auto" w:fill="EEEEEE"/>
            <w:vAlign w:val="center"/>
            <w:hideMark/>
          </w:tcPr>
          <w:p w14:paraId="09307476"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"http://www.mclibre.org/consultar/amaya/css/css-tamano.html" \l "width-height"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height</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22F0848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altura</w:t>
            </w:r>
          </w:p>
        </w:tc>
        <w:tc>
          <w:tcPr>
            <w:tcW w:w="0" w:type="auto"/>
            <w:shd w:val="clear" w:color="auto" w:fill="EEEEEE"/>
            <w:vAlign w:val="center"/>
            <w:hideMark/>
          </w:tcPr>
          <w:p w14:paraId="0019B2C0"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26DC9EE3" w14:textId="77777777" w:rsidTr="00D57BBE">
        <w:tc>
          <w:tcPr>
            <w:tcW w:w="0" w:type="auto"/>
            <w:shd w:val="clear" w:color="auto" w:fill="FFFFFF"/>
            <w:vAlign w:val="center"/>
            <w:hideMark/>
          </w:tcPr>
          <w:p w14:paraId="79351673"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"http://www.mclibre.org/consultar/amaya/css/css-tamano.html" \l "min-max-width-height" </w:instrText>
            </w:r>
            <w:r>
              <w:rPr>
                <w:rStyle w:val="Hipervnculo"/>
                <w:rFonts w:ascii="Arial" w:hAnsi="Arial" w:cs="Arial"/>
                <w:color w:val="auto"/>
                <w:sz w:val="20"/>
                <w:szCs w:val="20"/>
              </w:rPr>
              <w:fldChar w:fldCharType="separate"/>
            </w:r>
            <w:r w:rsidR="00D57BBE" w:rsidRPr="008869FD">
              <w:rPr>
                <w:rStyle w:val="Hipervnculo"/>
                <w:rFonts w:ascii="Arial" w:hAnsi="Arial" w:cs="Arial"/>
                <w:color w:val="auto"/>
                <w:sz w:val="20"/>
                <w:szCs w:val="20"/>
              </w:rPr>
              <w:t>min-</w:t>
            </w:r>
            <w:proofErr w:type="spellStart"/>
            <w:r w:rsidR="00D57BBE" w:rsidRPr="008869FD">
              <w:rPr>
                <w:rStyle w:val="Hipervnculo"/>
                <w:rFonts w:ascii="Arial" w:hAnsi="Arial" w:cs="Arial"/>
                <w:color w:val="auto"/>
                <w:sz w:val="20"/>
                <w:szCs w:val="20"/>
              </w:rPr>
              <w:t>height</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04AB417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altura mínima</w:t>
            </w:r>
          </w:p>
        </w:tc>
        <w:tc>
          <w:tcPr>
            <w:tcW w:w="0" w:type="auto"/>
            <w:shd w:val="clear" w:color="auto" w:fill="FFFFFF"/>
            <w:vAlign w:val="center"/>
            <w:hideMark/>
          </w:tcPr>
          <w:p w14:paraId="38FB970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3F8FF41C" w14:textId="77777777" w:rsidTr="00D57BBE">
        <w:tc>
          <w:tcPr>
            <w:tcW w:w="0" w:type="auto"/>
            <w:shd w:val="clear" w:color="auto" w:fill="EEEEEE"/>
            <w:vAlign w:val="center"/>
            <w:hideMark/>
          </w:tcPr>
          <w:p w14:paraId="78C833AB"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"http://www.mclibre.org/consultar/amaya/css/css-tamano.html" \l "min-max-width-height"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max-height</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337312B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anchura máxima</w:t>
            </w:r>
          </w:p>
        </w:tc>
        <w:tc>
          <w:tcPr>
            <w:tcW w:w="0" w:type="auto"/>
            <w:shd w:val="clear" w:color="auto" w:fill="EEEEEE"/>
            <w:vAlign w:val="center"/>
            <w:hideMark/>
          </w:tcPr>
          <w:p w14:paraId="60A1F06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1CD9E4E1" w14:textId="77777777" w:rsidTr="00D57BBE">
        <w:tc>
          <w:tcPr>
            <w:tcW w:w="0" w:type="auto"/>
            <w:shd w:val="clear" w:color="auto" w:fill="FFFFFF"/>
            <w:vAlign w:val="center"/>
            <w:hideMark/>
          </w:tcPr>
          <w:p w14:paraId="1094B077"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"http://www.mclibre.org/consultar/amaya/css/css-tamano.html" \l "overflow"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overflow</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334273F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si el contenido desborda al elemento</w:t>
            </w:r>
          </w:p>
        </w:tc>
        <w:tc>
          <w:tcPr>
            <w:tcW w:w="0" w:type="auto"/>
            <w:shd w:val="clear" w:color="auto" w:fill="FFFFFF"/>
            <w:vAlign w:val="center"/>
            <w:hideMark/>
          </w:tcPr>
          <w:p w14:paraId="17687193"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w:t>
            </w:r>
            <w:proofErr w:type="spellStart"/>
            <w:r w:rsidRPr="008869FD">
              <w:rPr>
                <w:rStyle w:val="css-valor"/>
                <w:rFonts w:ascii="Arial" w:hAnsi="Arial" w:cs="Arial"/>
                <w:sz w:val="20"/>
                <w:szCs w:val="20"/>
              </w:rPr>
              <w:t>hidden</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scroll</w:t>
            </w:r>
            <w:proofErr w:type="spellEnd"/>
            <w:r w:rsidRPr="008869FD">
              <w:rPr>
                <w:rFonts w:ascii="Arial" w:hAnsi="Arial" w:cs="Arial"/>
                <w:sz w:val="20"/>
                <w:szCs w:val="20"/>
              </w:rPr>
              <w:t> | </w:t>
            </w:r>
            <w:r w:rsidRPr="008869FD">
              <w:rPr>
                <w:rStyle w:val="css-valor"/>
                <w:rFonts w:ascii="Arial" w:hAnsi="Arial" w:cs="Arial"/>
                <w:sz w:val="20"/>
                <w:szCs w:val="20"/>
              </w:rPr>
              <w:t>visible</w:t>
            </w:r>
          </w:p>
        </w:tc>
      </w:tr>
      <w:tr w:rsidR="00D57BBE" w:rsidRPr="008869FD" w14:paraId="7FB4AD38" w14:textId="77777777" w:rsidTr="00D57BBE">
        <w:tc>
          <w:tcPr>
            <w:tcW w:w="0" w:type="auto"/>
            <w:gridSpan w:val="3"/>
            <w:shd w:val="clear" w:color="auto" w:fill="FFFFFF"/>
            <w:tcMar>
              <w:top w:w="300" w:type="dxa"/>
              <w:left w:w="15" w:type="dxa"/>
              <w:bottom w:w="15" w:type="dxa"/>
              <w:right w:w="15" w:type="dxa"/>
            </w:tcMar>
            <w:vAlign w:val="center"/>
            <w:hideMark/>
          </w:tcPr>
          <w:p w14:paraId="6E2E425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Posicionamiento</w:t>
            </w:r>
          </w:p>
        </w:tc>
      </w:tr>
      <w:tr w:rsidR="00D57BBE" w:rsidRPr="008869FD" w14:paraId="120842E3" w14:textId="77777777" w:rsidTr="00D57BBE">
        <w:tc>
          <w:tcPr>
            <w:tcW w:w="0" w:type="auto"/>
            <w:tcBorders>
              <w:top w:val="nil"/>
              <w:left w:val="nil"/>
              <w:bottom w:val="nil"/>
              <w:right w:val="nil"/>
            </w:tcBorders>
            <w:shd w:val="clear" w:color="auto" w:fill="EEEEEE"/>
            <w:vAlign w:val="center"/>
            <w:hideMark/>
          </w:tcPr>
          <w:p w14:paraId="51662977"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57519844"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704B40F7"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540349" w14:paraId="304976EF" w14:textId="77777777" w:rsidTr="00D57BBE">
        <w:tc>
          <w:tcPr>
            <w:tcW w:w="0" w:type="auto"/>
            <w:shd w:val="clear" w:color="auto" w:fill="FFFFFF"/>
            <w:vAlign w:val="center"/>
            <w:hideMark/>
          </w:tcPr>
          <w:p w14:paraId="61FABB61"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"http://www.mclibre.org/consultar/amaya/css/css-modelo-caja.html" \l "display" </w:instrText>
            </w:r>
            <w:r>
              <w:rPr>
                <w:rStyle w:val="Hipervnculo"/>
                <w:rFonts w:ascii="Arial" w:hAnsi="Arial" w:cs="Arial"/>
                <w:color w:val="auto"/>
                <w:sz w:val="20"/>
                <w:szCs w:val="20"/>
              </w:rPr>
              <w:fldChar w:fldCharType="separate"/>
            </w:r>
            <w:r w:rsidR="00D57BBE" w:rsidRPr="008869FD">
              <w:rPr>
                <w:rStyle w:val="Hipervnculo"/>
                <w:rFonts w:ascii="Arial" w:hAnsi="Arial" w:cs="Arial"/>
                <w:color w:val="auto"/>
                <w:sz w:val="20"/>
                <w:szCs w:val="20"/>
              </w:rPr>
              <w:t>display</w:t>
            </w:r>
            <w:r>
              <w:rPr>
                <w:rStyle w:val="Hipervnculo"/>
                <w:rFonts w:ascii="Arial" w:hAnsi="Arial" w:cs="Arial"/>
                <w:color w:val="auto"/>
                <w:sz w:val="20"/>
                <w:szCs w:val="20"/>
              </w:rPr>
              <w:fldChar w:fldCharType="end"/>
            </w:r>
          </w:p>
        </w:tc>
        <w:tc>
          <w:tcPr>
            <w:tcW w:w="0" w:type="auto"/>
            <w:shd w:val="clear" w:color="auto" w:fill="FFFFFF"/>
            <w:vAlign w:val="center"/>
            <w:hideMark/>
          </w:tcPr>
          <w:p w14:paraId="6AF36BE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tipo de caja</w:t>
            </w:r>
          </w:p>
        </w:tc>
        <w:tc>
          <w:tcPr>
            <w:tcW w:w="0" w:type="auto"/>
            <w:shd w:val="clear" w:color="auto" w:fill="FFFFFF"/>
            <w:vAlign w:val="center"/>
            <w:hideMark/>
          </w:tcPr>
          <w:p w14:paraId="17804E53"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none</w:t>
            </w:r>
            <w:r w:rsidRPr="008869FD">
              <w:rPr>
                <w:rFonts w:ascii="Arial" w:hAnsi="Arial" w:cs="Arial"/>
                <w:sz w:val="20"/>
                <w:szCs w:val="20"/>
                <w:lang w:val="en-US"/>
              </w:rPr>
              <w:t> | </w:t>
            </w:r>
            <w:r w:rsidRPr="008869FD">
              <w:rPr>
                <w:rStyle w:val="css-valor"/>
                <w:rFonts w:ascii="Arial" w:hAnsi="Arial" w:cs="Arial"/>
                <w:sz w:val="20"/>
                <w:szCs w:val="20"/>
                <w:lang w:val="en-US"/>
              </w:rPr>
              <w:t>block</w:t>
            </w:r>
            <w:r w:rsidRPr="008869FD">
              <w:rPr>
                <w:rFonts w:ascii="Arial" w:hAnsi="Arial" w:cs="Arial"/>
                <w:sz w:val="20"/>
                <w:szCs w:val="20"/>
                <w:lang w:val="en-US"/>
              </w:rPr>
              <w:t> | </w:t>
            </w:r>
            <w:r w:rsidRPr="008869FD">
              <w:rPr>
                <w:rStyle w:val="css-valor"/>
                <w:rFonts w:ascii="Arial" w:hAnsi="Arial" w:cs="Arial"/>
                <w:sz w:val="20"/>
                <w:szCs w:val="20"/>
                <w:lang w:val="en-US"/>
              </w:rPr>
              <w:t>compact</w:t>
            </w:r>
            <w:r w:rsidRPr="008869FD">
              <w:rPr>
                <w:rFonts w:ascii="Arial" w:hAnsi="Arial" w:cs="Arial"/>
                <w:sz w:val="20"/>
                <w:szCs w:val="20"/>
                <w:vertAlign w:val="superscript"/>
                <w:lang w:val="en-US"/>
              </w:rPr>
              <w:t>(-)</w:t>
            </w:r>
            <w:r w:rsidRPr="008869FD">
              <w:rPr>
                <w:rFonts w:ascii="Arial" w:hAnsi="Arial" w:cs="Arial"/>
                <w:sz w:val="20"/>
                <w:szCs w:val="20"/>
                <w:lang w:val="en-US"/>
              </w:rPr>
              <w:t> | </w:t>
            </w:r>
            <w:r w:rsidRPr="008869FD">
              <w:rPr>
                <w:rStyle w:val="css-valor"/>
                <w:rFonts w:ascii="Arial" w:hAnsi="Arial" w:cs="Arial"/>
                <w:sz w:val="20"/>
                <w:szCs w:val="20"/>
                <w:lang w:val="en-US"/>
              </w:rPr>
              <w:t>inline</w:t>
            </w:r>
            <w:r w:rsidRPr="008869FD">
              <w:rPr>
                <w:rFonts w:ascii="Arial" w:hAnsi="Arial" w:cs="Arial"/>
                <w:sz w:val="20"/>
                <w:szCs w:val="20"/>
                <w:lang w:val="en-US"/>
              </w:rPr>
              <w:t> | </w:t>
            </w:r>
            <w:r w:rsidRPr="008869FD">
              <w:rPr>
                <w:rStyle w:val="css-valor"/>
                <w:rFonts w:ascii="Arial" w:hAnsi="Arial" w:cs="Arial"/>
                <w:sz w:val="20"/>
                <w:szCs w:val="20"/>
                <w:lang w:val="en-US"/>
              </w:rPr>
              <w:t>inline-block</w:t>
            </w:r>
            <w:r w:rsidRPr="008869FD">
              <w:rPr>
                <w:rFonts w:ascii="Arial" w:hAnsi="Arial" w:cs="Arial"/>
                <w:sz w:val="20"/>
                <w:szCs w:val="20"/>
                <w:vertAlign w:val="superscript"/>
                <w:lang w:val="en-US"/>
              </w:rPr>
              <w:t>(+)</w:t>
            </w:r>
            <w:r w:rsidRPr="008869FD">
              <w:rPr>
                <w:rFonts w:ascii="Arial" w:hAnsi="Arial" w:cs="Arial"/>
                <w:sz w:val="20"/>
                <w:szCs w:val="20"/>
                <w:lang w:val="en-US"/>
              </w:rPr>
              <w:t> | </w:t>
            </w:r>
            <w:r w:rsidRPr="008869FD">
              <w:rPr>
                <w:rStyle w:val="css-valor"/>
                <w:rFonts w:ascii="Arial" w:hAnsi="Arial" w:cs="Arial"/>
                <w:sz w:val="20"/>
                <w:szCs w:val="20"/>
                <w:lang w:val="en-US"/>
              </w:rPr>
              <w:t>inline-table</w:t>
            </w:r>
            <w:r w:rsidRPr="008869FD">
              <w:rPr>
                <w:rFonts w:ascii="Arial" w:hAnsi="Arial" w:cs="Arial"/>
                <w:sz w:val="20"/>
                <w:szCs w:val="20"/>
                <w:lang w:val="en-US"/>
              </w:rPr>
              <w:t> | </w:t>
            </w:r>
            <w:r w:rsidRPr="008869FD">
              <w:rPr>
                <w:rStyle w:val="css-valor"/>
                <w:rFonts w:ascii="Arial" w:hAnsi="Arial" w:cs="Arial"/>
                <w:sz w:val="20"/>
                <w:szCs w:val="20"/>
                <w:lang w:val="en-US"/>
              </w:rPr>
              <w:t>list-item</w:t>
            </w:r>
            <w:r w:rsidRPr="008869FD">
              <w:rPr>
                <w:rFonts w:ascii="Arial" w:hAnsi="Arial" w:cs="Arial"/>
                <w:sz w:val="20"/>
                <w:szCs w:val="20"/>
                <w:lang w:val="en-US"/>
              </w:rPr>
              <w:t> | </w:t>
            </w:r>
            <w:r w:rsidRPr="008869FD">
              <w:rPr>
                <w:rStyle w:val="css-valor"/>
                <w:rFonts w:ascii="Arial" w:hAnsi="Arial" w:cs="Arial"/>
                <w:sz w:val="20"/>
                <w:szCs w:val="20"/>
                <w:lang w:val="en-US"/>
              </w:rPr>
              <w:t>marker</w:t>
            </w:r>
            <w:r w:rsidRPr="008869FD">
              <w:rPr>
                <w:rFonts w:ascii="Arial" w:hAnsi="Arial" w:cs="Arial"/>
                <w:sz w:val="20"/>
                <w:szCs w:val="20"/>
                <w:vertAlign w:val="superscript"/>
                <w:lang w:val="en-US"/>
              </w:rPr>
              <w:t>(-)</w:t>
            </w:r>
            <w:r w:rsidRPr="008869FD">
              <w:rPr>
                <w:rFonts w:ascii="Arial" w:hAnsi="Arial" w:cs="Arial"/>
                <w:sz w:val="20"/>
                <w:szCs w:val="20"/>
                <w:lang w:val="en-US"/>
              </w:rPr>
              <w:t> | </w:t>
            </w:r>
            <w:r w:rsidRPr="008869FD">
              <w:rPr>
                <w:rStyle w:val="css-valor"/>
                <w:rFonts w:ascii="Arial" w:hAnsi="Arial" w:cs="Arial"/>
                <w:sz w:val="20"/>
                <w:szCs w:val="20"/>
                <w:lang w:val="en-US"/>
              </w:rPr>
              <w:t>run-in</w:t>
            </w:r>
            <w:r w:rsidRPr="008869FD">
              <w:rPr>
                <w:rFonts w:ascii="Arial" w:hAnsi="Arial" w:cs="Arial"/>
                <w:sz w:val="20"/>
                <w:szCs w:val="20"/>
                <w:lang w:val="en-US"/>
              </w:rPr>
              <w:t> | </w:t>
            </w:r>
            <w:r w:rsidRPr="008869FD">
              <w:rPr>
                <w:rStyle w:val="css-valor"/>
                <w:rFonts w:ascii="Arial" w:hAnsi="Arial" w:cs="Arial"/>
                <w:sz w:val="20"/>
                <w:szCs w:val="20"/>
                <w:lang w:val="en-US"/>
              </w:rPr>
              <w:t>table</w:t>
            </w:r>
            <w:r w:rsidRPr="008869FD">
              <w:rPr>
                <w:rFonts w:ascii="Arial" w:hAnsi="Arial" w:cs="Arial"/>
                <w:sz w:val="20"/>
                <w:szCs w:val="20"/>
                <w:lang w:val="en-US"/>
              </w:rPr>
              <w:t> | </w:t>
            </w:r>
            <w:r w:rsidRPr="008869FD">
              <w:rPr>
                <w:rStyle w:val="css-valor"/>
                <w:rFonts w:ascii="Arial" w:hAnsi="Arial" w:cs="Arial"/>
                <w:sz w:val="20"/>
                <w:szCs w:val="20"/>
                <w:lang w:val="en-US"/>
              </w:rPr>
              <w:t>table-caption</w:t>
            </w:r>
            <w:r w:rsidRPr="008869FD">
              <w:rPr>
                <w:rFonts w:ascii="Arial" w:hAnsi="Arial" w:cs="Arial"/>
                <w:sz w:val="20"/>
                <w:szCs w:val="20"/>
                <w:lang w:val="en-US"/>
              </w:rPr>
              <w:t> | </w:t>
            </w:r>
            <w:r w:rsidRPr="008869FD">
              <w:rPr>
                <w:rStyle w:val="css-valor"/>
                <w:rFonts w:ascii="Arial" w:hAnsi="Arial" w:cs="Arial"/>
                <w:sz w:val="20"/>
                <w:szCs w:val="20"/>
                <w:lang w:val="en-US"/>
              </w:rPr>
              <w:t>table-cell</w:t>
            </w:r>
            <w:r w:rsidRPr="008869FD">
              <w:rPr>
                <w:rFonts w:ascii="Arial" w:hAnsi="Arial" w:cs="Arial"/>
                <w:sz w:val="20"/>
                <w:szCs w:val="20"/>
                <w:lang w:val="en-US"/>
              </w:rPr>
              <w:t> | </w:t>
            </w:r>
            <w:r w:rsidRPr="008869FD">
              <w:rPr>
                <w:rStyle w:val="css-valor"/>
                <w:rFonts w:ascii="Arial" w:hAnsi="Arial" w:cs="Arial"/>
                <w:sz w:val="20"/>
                <w:szCs w:val="20"/>
                <w:lang w:val="en-US"/>
              </w:rPr>
              <w:t>table-</w:t>
            </w:r>
            <w:r w:rsidRPr="008869FD">
              <w:rPr>
                <w:rStyle w:val="css-valor"/>
                <w:rFonts w:ascii="Arial" w:hAnsi="Arial" w:cs="Arial"/>
                <w:sz w:val="20"/>
                <w:szCs w:val="20"/>
                <w:lang w:val="en-US"/>
              </w:rPr>
              <w:lastRenderedPageBreak/>
              <w:t>column</w:t>
            </w:r>
            <w:r w:rsidRPr="008869FD">
              <w:rPr>
                <w:rFonts w:ascii="Arial" w:hAnsi="Arial" w:cs="Arial"/>
                <w:sz w:val="20"/>
                <w:szCs w:val="20"/>
                <w:lang w:val="en-US"/>
              </w:rPr>
              <w:t> | </w:t>
            </w:r>
            <w:r w:rsidRPr="008869FD">
              <w:rPr>
                <w:rStyle w:val="css-valor"/>
                <w:rFonts w:ascii="Arial" w:hAnsi="Arial" w:cs="Arial"/>
                <w:sz w:val="20"/>
                <w:szCs w:val="20"/>
                <w:lang w:val="en-US"/>
              </w:rPr>
              <w:t>table-column-group</w:t>
            </w:r>
            <w:r w:rsidRPr="008869FD">
              <w:rPr>
                <w:rFonts w:ascii="Arial" w:hAnsi="Arial" w:cs="Arial"/>
                <w:sz w:val="20"/>
                <w:szCs w:val="20"/>
                <w:lang w:val="en-US"/>
              </w:rPr>
              <w:t> | </w:t>
            </w:r>
            <w:r w:rsidRPr="008869FD">
              <w:rPr>
                <w:rStyle w:val="css-valor"/>
                <w:rFonts w:ascii="Arial" w:hAnsi="Arial" w:cs="Arial"/>
                <w:sz w:val="20"/>
                <w:szCs w:val="20"/>
                <w:lang w:val="en-US"/>
              </w:rPr>
              <w:t>table-footer-group</w:t>
            </w:r>
            <w:r w:rsidRPr="008869FD">
              <w:rPr>
                <w:rFonts w:ascii="Arial" w:hAnsi="Arial" w:cs="Arial"/>
                <w:sz w:val="20"/>
                <w:szCs w:val="20"/>
                <w:lang w:val="en-US"/>
              </w:rPr>
              <w:t> | </w:t>
            </w:r>
            <w:r w:rsidRPr="008869FD">
              <w:rPr>
                <w:rStyle w:val="css-valor"/>
                <w:rFonts w:ascii="Arial" w:hAnsi="Arial" w:cs="Arial"/>
                <w:sz w:val="20"/>
                <w:szCs w:val="20"/>
                <w:lang w:val="en-US"/>
              </w:rPr>
              <w:t>table-header-group</w:t>
            </w:r>
            <w:r w:rsidRPr="008869FD">
              <w:rPr>
                <w:rFonts w:ascii="Arial" w:hAnsi="Arial" w:cs="Arial"/>
                <w:sz w:val="20"/>
                <w:szCs w:val="20"/>
                <w:lang w:val="en-US"/>
              </w:rPr>
              <w:t> | </w:t>
            </w:r>
            <w:r w:rsidRPr="008869FD">
              <w:rPr>
                <w:rStyle w:val="css-valor"/>
                <w:rFonts w:ascii="Arial" w:hAnsi="Arial" w:cs="Arial"/>
                <w:sz w:val="20"/>
                <w:szCs w:val="20"/>
                <w:lang w:val="en-US"/>
              </w:rPr>
              <w:t>table-row</w:t>
            </w:r>
            <w:r w:rsidRPr="008869FD">
              <w:rPr>
                <w:rFonts w:ascii="Arial" w:hAnsi="Arial" w:cs="Arial"/>
                <w:sz w:val="20"/>
                <w:szCs w:val="20"/>
                <w:lang w:val="en-US"/>
              </w:rPr>
              <w:t> | </w:t>
            </w:r>
            <w:r w:rsidRPr="008869FD">
              <w:rPr>
                <w:rStyle w:val="css-valor"/>
                <w:rFonts w:ascii="Arial" w:hAnsi="Arial" w:cs="Arial"/>
                <w:sz w:val="20"/>
                <w:szCs w:val="20"/>
                <w:lang w:val="en-US"/>
              </w:rPr>
              <w:t>table-row-group</w:t>
            </w:r>
            <w:r w:rsidRPr="008869FD">
              <w:rPr>
                <w:rFonts w:ascii="Arial" w:hAnsi="Arial" w:cs="Arial"/>
                <w:sz w:val="20"/>
                <w:szCs w:val="20"/>
                <w:lang w:val="en-US"/>
              </w:rPr>
              <w:t> | </w:t>
            </w:r>
            <w:r w:rsidRPr="008869FD">
              <w:rPr>
                <w:rStyle w:val="css-valor"/>
                <w:rFonts w:ascii="Arial" w:hAnsi="Arial" w:cs="Arial"/>
                <w:sz w:val="20"/>
                <w:szCs w:val="20"/>
                <w:lang w:val="en-US"/>
              </w:rPr>
              <w:t>flex</w:t>
            </w:r>
            <w:r w:rsidRPr="008869FD">
              <w:rPr>
                <w:rFonts w:ascii="Arial" w:hAnsi="Arial" w:cs="Arial"/>
                <w:sz w:val="20"/>
                <w:szCs w:val="20"/>
                <w:vertAlign w:val="superscript"/>
                <w:lang w:val="en-US"/>
              </w:rPr>
              <w:t>(3)</w:t>
            </w:r>
            <w:r w:rsidRPr="008869FD">
              <w:rPr>
                <w:rFonts w:ascii="Arial" w:hAnsi="Arial" w:cs="Arial"/>
                <w:sz w:val="20"/>
                <w:szCs w:val="20"/>
                <w:lang w:val="en-US"/>
              </w:rPr>
              <w:t>| </w:t>
            </w:r>
            <w:r w:rsidRPr="008869FD">
              <w:rPr>
                <w:rStyle w:val="css-valor"/>
                <w:rFonts w:ascii="Arial" w:hAnsi="Arial" w:cs="Arial"/>
                <w:sz w:val="20"/>
                <w:szCs w:val="20"/>
                <w:lang w:val="en-US"/>
              </w:rPr>
              <w:t>inline-flex</w:t>
            </w:r>
            <w:r w:rsidRPr="008869FD">
              <w:rPr>
                <w:rFonts w:ascii="Arial" w:hAnsi="Arial" w:cs="Arial"/>
                <w:sz w:val="20"/>
                <w:szCs w:val="20"/>
                <w:vertAlign w:val="superscript"/>
                <w:lang w:val="en-US"/>
              </w:rPr>
              <w:t>(3)</w:t>
            </w:r>
          </w:p>
        </w:tc>
      </w:tr>
      <w:tr w:rsidR="00D57BBE" w:rsidRPr="008869FD" w14:paraId="4A4218DB" w14:textId="77777777" w:rsidTr="00D57BBE">
        <w:tc>
          <w:tcPr>
            <w:tcW w:w="0" w:type="auto"/>
            <w:shd w:val="clear" w:color="auto" w:fill="EEEEEE"/>
            <w:vAlign w:val="center"/>
            <w:hideMark/>
          </w:tcPr>
          <w:p w14:paraId="0D646BD2"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lastRenderedPageBreak/>
              <w:fldChar w:fldCharType="begin"/>
            </w:r>
            <w:r>
              <w:rPr>
                <w:rStyle w:val="Hipervnculo"/>
                <w:rFonts w:ascii="Arial" w:hAnsi="Arial" w:cs="Arial"/>
                <w:color w:val="auto"/>
                <w:sz w:val="20"/>
                <w:szCs w:val="20"/>
              </w:rPr>
              <w:instrText xml:space="preserve"> HYPERLINK "http://www.mclibre.org/consultar/amaya/css/css-posicionamiento-flotante.html"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float</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6089053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modo de posicionamiento flotante</w:t>
            </w:r>
          </w:p>
        </w:tc>
        <w:tc>
          <w:tcPr>
            <w:tcW w:w="0" w:type="auto"/>
            <w:shd w:val="clear" w:color="auto" w:fill="EEEEEE"/>
            <w:vAlign w:val="center"/>
            <w:hideMark/>
          </w:tcPr>
          <w:p w14:paraId="039A1C73"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left</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right</w:t>
            </w:r>
            <w:proofErr w:type="spellEnd"/>
          </w:p>
        </w:tc>
      </w:tr>
      <w:tr w:rsidR="00D57BBE" w:rsidRPr="008869FD" w14:paraId="25C8C9F5" w14:textId="77777777" w:rsidTr="00D57BBE">
        <w:tc>
          <w:tcPr>
            <w:tcW w:w="0" w:type="auto"/>
            <w:shd w:val="clear" w:color="auto" w:fill="FFFFFF"/>
            <w:vAlign w:val="center"/>
            <w:hideMark/>
          </w:tcPr>
          <w:p w14:paraId="64C0626C"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"http://www.mclibre.org/consultar/amaya/css/css-posicionamiento-flotante.html"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clear</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438CB36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lado en el que no puede haber elementos flotantes</w:t>
            </w:r>
          </w:p>
        </w:tc>
        <w:tc>
          <w:tcPr>
            <w:tcW w:w="0" w:type="auto"/>
            <w:shd w:val="clear" w:color="auto" w:fill="FFFFFF"/>
            <w:vAlign w:val="center"/>
            <w:hideMark/>
          </w:tcPr>
          <w:p w14:paraId="07CB8563"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both</w:t>
            </w:r>
            <w:proofErr w:type="spellEnd"/>
            <w:r w:rsidRPr="008869FD">
              <w:rPr>
                <w:rFonts w:ascii="Arial" w:hAnsi="Arial" w:cs="Arial"/>
                <w:sz w:val="20"/>
                <w:szCs w:val="20"/>
              </w:rPr>
              <w:t> | </w:t>
            </w:r>
            <w:proofErr w:type="spellStart"/>
            <w:r w:rsidRPr="008869FD">
              <w:rPr>
                <w:rStyle w:val="css-valor"/>
                <w:rFonts w:ascii="Arial" w:hAnsi="Arial" w:cs="Arial"/>
                <w:sz w:val="20"/>
                <w:szCs w:val="20"/>
              </w:rPr>
              <w:t>left</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right</w:t>
            </w:r>
            <w:proofErr w:type="spellEnd"/>
          </w:p>
        </w:tc>
      </w:tr>
      <w:tr w:rsidR="00D57BBE" w:rsidRPr="008869FD" w14:paraId="359906C6" w14:textId="77777777" w:rsidTr="00D57BBE">
        <w:tc>
          <w:tcPr>
            <w:tcW w:w="0" w:type="auto"/>
            <w:shd w:val="clear" w:color="auto" w:fill="EEEEEE"/>
            <w:vAlign w:val="center"/>
            <w:hideMark/>
          </w:tcPr>
          <w:p w14:paraId="22F88F2D"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"http://www.mclibre.org/consultar/amaya/css/css-posicionamiento-absoluto.html" </w:instrText>
            </w:r>
            <w:r>
              <w:rPr>
                <w:rStyle w:val="Hipervnculo"/>
                <w:rFonts w:ascii="Arial" w:hAnsi="Arial" w:cs="Arial"/>
                <w:color w:val="auto"/>
                <w:sz w:val="20"/>
                <w:szCs w:val="20"/>
              </w:rPr>
              <w:fldChar w:fldCharType="separate"/>
            </w:r>
            <w:r w:rsidR="00D57BBE" w:rsidRPr="008869FD">
              <w:rPr>
                <w:rStyle w:val="Hipervnculo"/>
                <w:rFonts w:ascii="Arial" w:hAnsi="Arial" w:cs="Arial"/>
                <w:color w:val="auto"/>
                <w:sz w:val="20"/>
                <w:szCs w:val="20"/>
              </w:rPr>
              <w:t>position</w:t>
            </w:r>
            <w:r>
              <w:rPr>
                <w:rStyle w:val="Hipervnculo"/>
                <w:rFonts w:ascii="Arial" w:hAnsi="Arial" w:cs="Arial"/>
                <w:color w:val="auto"/>
                <w:sz w:val="20"/>
                <w:szCs w:val="20"/>
              </w:rPr>
              <w:fldChar w:fldCharType="end"/>
            </w:r>
          </w:p>
        </w:tc>
        <w:tc>
          <w:tcPr>
            <w:tcW w:w="0" w:type="auto"/>
            <w:shd w:val="clear" w:color="auto" w:fill="EEEEEE"/>
            <w:vAlign w:val="center"/>
            <w:hideMark/>
          </w:tcPr>
          <w:p w14:paraId="34997CA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modo de posicionamiento</w:t>
            </w:r>
          </w:p>
        </w:tc>
        <w:tc>
          <w:tcPr>
            <w:tcW w:w="0" w:type="auto"/>
            <w:shd w:val="clear" w:color="auto" w:fill="EEEEEE"/>
            <w:vAlign w:val="center"/>
            <w:hideMark/>
          </w:tcPr>
          <w:p w14:paraId="7F4FDB32"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absolute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fixed</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relative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static</w:t>
            </w:r>
            <w:proofErr w:type="spellEnd"/>
          </w:p>
        </w:tc>
      </w:tr>
      <w:tr w:rsidR="00D57BBE" w:rsidRPr="008869FD" w14:paraId="5D6B522B" w14:textId="77777777" w:rsidTr="00D57BBE">
        <w:tc>
          <w:tcPr>
            <w:tcW w:w="0" w:type="auto"/>
            <w:shd w:val="clear" w:color="auto" w:fill="FFFFFF"/>
            <w:vAlign w:val="center"/>
            <w:hideMark/>
          </w:tcPr>
          <w:p w14:paraId="4AA5AC47"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"http://www.mclibre.org/consultar/amaya/css/css-posicionamiento-absoluto.html" \l "posicionamiento-absoluto-y-fijo" </w:instrText>
            </w:r>
            <w:r>
              <w:rPr>
                <w:rStyle w:val="Hipervnculo"/>
                <w:rFonts w:ascii="Arial" w:hAnsi="Arial" w:cs="Arial"/>
                <w:color w:val="auto"/>
                <w:sz w:val="20"/>
                <w:szCs w:val="20"/>
              </w:rPr>
              <w:fldChar w:fldCharType="separate"/>
            </w:r>
            <w:r w:rsidR="00D57BBE" w:rsidRPr="008869FD">
              <w:rPr>
                <w:rStyle w:val="Hipervnculo"/>
                <w:rFonts w:ascii="Arial" w:hAnsi="Arial" w:cs="Arial"/>
                <w:color w:val="auto"/>
                <w:sz w:val="20"/>
                <w:szCs w:val="20"/>
              </w:rPr>
              <w:t>top</w:t>
            </w:r>
            <w:r>
              <w:rPr>
                <w:rStyle w:val="Hipervnculo"/>
                <w:rFonts w:ascii="Arial" w:hAnsi="Arial" w:cs="Arial"/>
                <w:color w:val="auto"/>
                <w:sz w:val="20"/>
                <w:szCs w:val="20"/>
              </w:rPr>
              <w:fldChar w:fldCharType="end"/>
            </w:r>
          </w:p>
        </w:tc>
        <w:tc>
          <w:tcPr>
            <w:tcW w:w="0" w:type="auto"/>
            <w:shd w:val="clear" w:color="auto" w:fill="FFFFFF"/>
            <w:vAlign w:val="center"/>
            <w:hideMark/>
          </w:tcPr>
          <w:p w14:paraId="50CEEB2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del borde superior del elemento</w:t>
            </w:r>
          </w:p>
        </w:tc>
        <w:tc>
          <w:tcPr>
            <w:tcW w:w="0" w:type="auto"/>
            <w:shd w:val="clear" w:color="auto" w:fill="FFFFFF"/>
            <w:vAlign w:val="center"/>
            <w:hideMark/>
          </w:tcPr>
          <w:p w14:paraId="2D20C67C"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3967EAFF" w14:textId="77777777" w:rsidTr="00D57BBE">
        <w:tc>
          <w:tcPr>
            <w:tcW w:w="0" w:type="auto"/>
            <w:shd w:val="clear" w:color="auto" w:fill="EEEEEE"/>
            <w:vAlign w:val="center"/>
            <w:hideMark/>
          </w:tcPr>
          <w:p w14:paraId="793C34A1"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"http://www.mclibre.org/consultar/amaya/css/css-posicionamiento-absoluto.html" \l "posicionamiento-absoluto-y-fijo"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right</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15BBEBB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del borde derecho del elemento</w:t>
            </w:r>
          </w:p>
        </w:tc>
        <w:tc>
          <w:tcPr>
            <w:tcW w:w="0" w:type="auto"/>
            <w:shd w:val="clear" w:color="auto" w:fill="EEEEEE"/>
            <w:vAlign w:val="center"/>
            <w:hideMark/>
          </w:tcPr>
          <w:p w14:paraId="654F9730"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01C2DFFD" w14:textId="77777777" w:rsidTr="00D57BBE">
        <w:tc>
          <w:tcPr>
            <w:tcW w:w="0" w:type="auto"/>
            <w:shd w:val="clear" w:color="auto" w:fill="FFFFFF"/>
            <w:vAlign w:val="center"/>
            <w:hideMark/>
          </w:tcPr>
          <w:p w14:paraId="62AF1B51"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"http://www.mclibre.org/consultar/amaya/css/css-posicionamiento-absoluto.html" \l "posicionamiento-absoluto-y-fijo"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bottom</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72B7D4B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del borde inferior del elemento</w:t>
            </w:r>
          </w:p>
        </w:tc>
        <w:tc>
          <w:tcPr>
            <w:tcW w:w="0" w:type="auto"/>
            <w:shd w:val="clear" w:color="auto" w:fill="FFFFFF"/>
            <w:vAlign w:val="center"/>
            <w:hideMark/>
          </w:tcPr>
          <w:p w14:paraId="1168EFC4"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634D5C01" w14:textId="77777777" w:rsidTr="00D57BBE">
        <w:tc>
          <w:tcPr>
            <w:tcW w:w="0" w:type="auto"/>
            <w:shd w:val="clear" w:color="auto" w:fill="EEEEEE"/>
            <w:vAlign w:val="center"/>
            <w:hideMark/>
          </w:tcPr>
          <w:p w14:paraId="2C179FB7"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"http://www.mclibre.org/consultar/amaya/css/css-posicionamiento-absoluto.html" \l "posicionamiento-absoluto-y-fijo"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left</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2156E8C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del borde izquierdo del elemento</w:t>
            </w:r>
          </w:p>
        </w:tc>
        <w:tc>
          <w:tcPr>
            <w:tcW w:w="0" w:type="auto"/>
            <w:shd w:val="clear" w:color="auto" w:fill="EEEEEE"/>
            <w:vAlign w:val="center"/>
            <w:hideMark/>
          </w:tcPr>
          <w:p w14:paraId="1E2DEF98"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7DF40A7E" w14:textId="77777777" w:rsidTr="00D57BBE">
        <w:tc>
          <w:tcPr>
            <w:tcW w:w="0" w:type="auto"/>
            <w:shd w:val="clear" w:color="auto" w:fill="FFFFFF"/>
            <w:vAlign w:val="center"/>
            <w:hideMark/>
          </w:tcPr>
          <w:p w14:paraId="29CF7EA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clip</w:t>
            </w:r>
          </w:p>
        </w:tc>
        <w:tc>
          <w:tcPr>
            <w:tcW w:w="0" w:type="auto"/>
            <w:shd w:val="clear" w:color="auto" w:fill="FFFFFF"/>
            <w:vAlign w:val="center"/>
            <w:hideMark/>
          </w:tcPr>
          <w:p w14:paraId="1839F8C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recorta el elemento</w:t>
            </w:r>
          </w:p>
        </w:tc>
        <w:tc>
          <w:tcPr>
            <w:tcW w:w="0" w:type="auto"/>
            <w:shd w:val="clear" w:color="auto" w:fill="FFFFFF"/>
            <w:vAlign w:val="center"/>
            <w:hideMark/>
          </w:tcPr>
          <w:p w14:paraId="0308A6CF"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forma</w:t>
            </w:r>
          </w:p>
        </w:tc>
      </w:tr>
      <w:tr w:rsidR="00D57BBE" w:rsidRPr="008869FD" w14:paraId="17D94131" w14:textId="77777777" w:rsidTr="00D57BBE">
        <w:tc>
          <w:tcPr>
            <w:tcW w:w="0" w:type="auto"/>
            <w:shd w:val="clear" w:color="auto" w:fill="EEEEEE"/>
            <w:vAlign w:val="center"/>
            <w:hideMark/>
          </w:tcPr>
          <w:p w14:paraId="164385EE"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visibility</w:t>
            </w:r>
            <w:proofErr w:type="spellEnd"/>
          </w:p>
        </w:tc>
        <w:tc>
          <w:tcPr>
            <w:tcW w:w="0" w:type="auto"/>
            <w:shd w:val="clear" w:color="auto" w:fill="EEEEEE"/>
            <w:vAlign w:val="center"/>
            <w:hideMark/>
          </w:tcPr>
          <w:p w14:paraId="3775B32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visibilidad</w:t>
            </w:r>
          </w:p>
        </w:tc>
        <w:tc>
          <w:tcPr>
            <w:tcW w:w="0" w:type="auto"/>
            <w:shd w:val="clear" w:color="auto" w:fill="EEEEEE"/>
            <w:vAlign w:val="center"/>
            <w:hideMark/>
          </w:tcPr>
          <w:p w14:paraId="3965F79E"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hidden</w:t>
            </w:r>
            <w:proofErr w:type="spellEnd"/>
            <w:r w:rsidRPr="008869FD">
              <w:rPr>
                <w:rFonts w:ascii="Arial" w:hAnsi="Arial" w:cs="Arial"/>
                <w:sz w:val="20"/>
                <w:szCs w:val="20"/>
              </w:rPr>
              <w:t> | </w:t>
            </w:r>
            <w:proofErr w:type="spellStart"/>
            <w:r w:rsidRPr="008869FD">
              <w:rPr>
                <w:rStyle w:val="css-valor"/>
                <w:rFonts w:ascii="Arial" w:hAnsi="Arial" w:cs="Arial"/>
                <w:sz w:val="20"/>
                <w:szCs w:val="20"/>
              </w:rPr>
              <w:t>collapse</w:t>
            </w:r>
            <w:proofErr w:type="spellEnd"/>
            <w:r w:rsidRPr="008869FD">
              <w:rPr>
                <w:rFonts w:ascii="Arial" w:hAnsi="Arial" w:cs="Arial"/>
                <w:sz w:val="20"/>
                <w:szCs w:val="20"/>
              </w:rPr>
              <w:t> | </w:t>
            </w:r>
            <w:r w:rsidRPr="008869FD">
              <w:rPr>
                <w:rStyle w:val="css-valor"/>
                <w:rFonts w:ascii="Arial" w:hAnsi="Arial" w:cs="Arial"/>
                <w:sz w:val="20"/>
                <w:szCs w:val="20"/>
              </w:rPr>
              <w:t>visible</w:t>
            </w:r>
          </w:p>
        </w:tc>
      </w:tr>
      <w:tr w:rsidR="00D57BBE" w:rsidRPr="008869FD" w14:paraId="43AE2655" w14:textId="77777777" w:rsidTr="00D57BBE">
        <w:tc>
          <w:tcPr>
            <w:tcW w:w="0" w:type="auto"/>
            <w:shd w:val="clear" w:color="auto" w:fill="FFFFFF"/>
            <w:vAlign w:val="center"/>
            <w:hideMark/>
          </w:tcPr>
          <w:p w14:paraId="04A6B1A6"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"http://www.mclibre.org/consultar/amaya/css/css-posicionamiento-absoluto.html" \l "z-index" </w:instrText>
            </w:r>
            <w:r>
              <w:rPr>
                <w:rStyle w:val="Hipervnculo"/>
                <w:rFonts w:ascii="Arial" w:hAnsi="Arial" w:cs="Arial"/>
                <w:color w:val="auto"/>
                <w:sz w:val="20"/>
                <w:szCs w:val="20"/>
              </w:rPr>
              <w:fldChar w:fldCharType="separate"/>
            </w:r>
            <w:r w:rsidR="00D57BBE" w:rsidRPr="008869FD">
              <w:rPr>
                <w:rStyle w:val="Hipervnculo"/>
                <w:rFonts w:ascii="Arial" w:hAnsi="Arial" w:cs="Arial"/>
                <w:color w:val="auto"/>
                <w:sz w:val="20"/>
                <w:szCs w:val="20"/>
              </w:rPr>
              <w:t>z-</w:t>
            </w:r>
            <w:proofErr w:type="spellStart"/>
            <w:r w:rsidR="00D57BBE" w:rsidRPr="008869FD">
              <w:rPr>
                <w:rStyle w:val="Hipervnculo"/>
                <w:rFonts w:ascii="Arial" w:hAnsi="Arial" w:cs="Arial"/>
                <w:color w:val="auto"/>
                <w:sz w:val="20"/>
                <w:szCs w:val="20"/>
              </w:rPr>
              <w:t>index</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09F9CD4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apilamiento</w:t>
            </w:r>
          </w:p>
        </w:tc>
        <w:tc>
          <w:tcPr>
            <w:tcW w:w="0" w:type="auto"/>
            <w:shd w:val="clear" w:color="auto" w:fill="FFFFFF"/>
            <w:vAlign w:val="center"/>
            <w:hideMark/>
          </w:tcPr>
          <w:p w14:paraId="4F45CBF4"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número-entero</w:t>
            </w:r>
          </w:p>
        </w:tc>
      </w:tr>
      <w:tr w:rsidR="00D57BBE" w:rsidRPr="008869FD" w14:paraId="506A8E0A" w14:textId="77777777" w:rsidTr="00D57BBE">
        <w:tc>
          <w:tcPr>
            <w:tcW w:w="0" w:type="auto"/>
            <w:gridSpan w:val="3"/>
            <w:shd w:val="clear" w:color="auto" w:fill="FFFFFF"/>
            <w:tcMar>
              <w:top w:w="300" w:type="dxa"/>
              <w:left w:w="15" w:type="dxa"/>
              <w:bottom w:w="15" w:type="dxa"/>
              <w:right w:w="15" w:type="dxa"/>
            </w:tcMar>
            <w:vAlign w:val="center"/>
            <w:hideMark/>
          </w:tcPr>
          <w:p w14:paraId="0B016ACA"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Cajas flexibles</w:t>
            </w:r>
          </w:p>
        </w:tc>
      </w:tr>
      <w:tr w:rsidR="00D57BBE" w:rsidRPr="008869FD" w14:paraId="29087EC6" w14:textId="77777777" w:rsidTr="00D57BBE">
        <w:tc>
          <w:tcPr>
            <w:tcW w:w="0" w:type="auto"/>
            <w:tcBorders>
              <w:top w:val="nil"/>
              <w:left w:val="nil"/>
              <w:bottom w:val="nil"/>
              <w:right w:val="nil"/>
            </w:tcBorders>
            <w:shd w:val="clear" w:color="auto" w:fill="EEEEEE"/>
            <w:vAlign w:val="center"/>
            <w:hideMark/>
          </w:tcPr>
          <w:p w14:paraId="22D7FA7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52B1539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77E1B5C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1359C53C" w14:textId="77777777" w:rsidTr="00D57BBE">
        <w:tc>
          <w:tcPr>
            <w:tcW w:w="0" w:type="auto"/>
            <w:shd w:val="clear" w:color="auto" w:fill="FFFFFF"/>
            <w:vAlign w:val="center"/>
            <w:hideMark/>
          </w:tcPr>
          <w:p w14:paraId="45F42ACD"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"http://www.mclibre.org/consultar/amaya/css/css-flexbox.html" \l "display" </w:instrText>
            </w:r>
            <w:r>
              <w:rPr>
                <w:rStyle w:val="Hipervnculo"/>
                <w:rFonts w:ascii="Arial" w:hAnsi="Arial" w:cs="Arial"/>
                <w:color w:val="auto"/>
                <w:sz w:val="20"/>
                <w:szCs w:val="20"/>
              </w:rPr>
              <w:fldChar w:fldCharType="separate"/>
            </w:r>
            <w:r w:rsidR="00D57BBE" w:rsidRPr="008869FD">
              <w:rPr>
                <w:rStyle w:val="Hipervnculo"/>
                <w:rFonts w:ascii="Arial" w:hAnsi="Arial" w:cs="Arial"/>
                <w:color w:val="auto"/>
                <w:sz w:val="20"/>
                <w:szCs w:val="20"/>
              </w:rPr>
              <w:t>display</w:t>
            </w:r>
            <w:r>
              <w:rPr>
                <w:rStyle w:val="Hipervnculo"/>
                <w:rFonts w:ascii="Arial" w:hAnsi="Arial" w:cs="Arial"/>
                <w:color w:val="auto"/>
                <w:sz w:val="20"/>
                <w:szCs w:val="20"/>
              </w:rPr>
              <w:fldChar w:fldCharType="end"/>
            </w:r>
          </w:p>
        </w:tc>
        <w:tc>
          <w:tcPr>
            <w:tcW w:w="0" w:type="auto"/>
            <w:shd w:val="clear" w:color="auto" w:fill="FFFFFF"/>
            <w:vAlign w:val="center"/>
            <w:hideMark/>
          </w:tcPr>
          <w:p w14:paraId="431ACF2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tipo de caja</w:t>
            </w:r>
          </w:p>
        </w:tc>
        <w:tc>
          <w:tcPr>
            <w:tcW w:w="0" w:type="auto"/>
            <w:shd w:val="clear" w:color="auto" w:fill="FFFFFF"/>
            <w:vAlign w:val="center"/>
            <w:hideMark/>
          </w:tcPr>
          <w:p w14:paraId="76897BA8"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flex</w:t>
            </w:r>
            <w:proofErr w:type="spellEnd"/>
            <w:r w:rsidRPr="008869FD">
              <w:rPr>
                <w:rFonts w:ascii="Arial" w:hAnsi="Arial" w:cs="Arial"/>
                <w:sz w:val="20"/>
                <w:szCs w:val="20"/>
                <w:vertAlign w:val="superscript"/>
              </w:rPr>
              <w:t>(3)</w:t>
            </w:r>
            <w:r w:rsidRPr="008869FD">
              <w:rPr>
                <w:rFonts w:ascii="Arial" w:hAnsi="Arial" w:cs="Arial"/>
                <w:sz w:val="20"/>
                <w:szCs w:val="20"/>
              </w:rPr>
              <w:t> || </w:t>
            </w:r>
            <w:proofErr w:type="spellStart"/>
            <w:r w:rsidRPr="008869FD">
              <w:rPr>
                <w:rStyle w:val="css-valor"/>
                <w:rFonts w:ascii="Arial" w:hAnsi="Arial" w:cs="Arial"/>
                <w:sz w:val="20"/>
                <w:szCs w:val="20"/>
              </w:rPr>
              <w:t>inline-flex</w:t>
            </w:r>
            <w:proofErr w:type="spellEnd"/>
            <w:r w:rsidRPr="008869FD">
              <w:rPr>
                <w:rFonts w:ascii="Arial" w:hAnsi="Arial" w:cs="Arial"/>
                <w:sz w:val="20"/>
                <w:szCs w:val="20"/>
                <w:vertAlign w:val="superscript"/>
              </w:rPr>
              <w:t>(3)</w:t>
            </w:r>
          </w:p>
        </w:tc>
      </w:tr>
      <w:tr w:rsidR="00D57BBE" w:rsidRPr="008869FD" w14:paraId="66F0B924" w14:textId="77777777" w:rsidTr="00D57BBE">
        <w:tc>
          <w:tcPr>
            <w:tcW w:w="0" w:type="auto"/>
            <w:shd w:val="clear" w:color="auto" w:fill="EEEEEE"/>
            <w:vAlign w:val="center"/>
            <w:hideMark/>
          </w:tcPr>
          <w:p w14:paraId="75F0432B"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"http://www.mclibre.org/consultar/amaya/css/css-flexbox.html" \l "flex-flow"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flex-flow</w:t>
            </w:r>
            <w:proofErr w:type="spellEnd"/>
            <w:r>
              <w:rPr>
                <w:rStyle w:val="Hipervnculo"/>
                <w:rFonts w:ascii="Arial" w:hAnsi="Arial" w:cs="Arial"/>
                <w:color w:val="auto"/>
                <w:sz w:val="20"/>
                <w:szCs w:val="20"/>
              </w:rPr>
              <w:fldChar w:fldCharType="end"/>
            </w:r>
            <w:r w:rsidR="00D57BBE" w:rsidRPr="008869FD">
              <w:rPr>
                <w:rFonts w:ascii="Arial" w:hAnsi="Arial" w:cs="Arial"/>
                <w:sz w:val="20"/>
                <w:szCs w:val="20"/>
                <w:vertAlign w:val="superscript"/>
              </w:rPr>
              <w:t>(3)</w:t>
            </w:r>
          </w:p>
        </w:tc>
        <w:tc>
          <w:tcPr>
            <w:tcW w:w="0" w:type="auto"/>
            <w:shd w:val="clear" w:color="auto" w:fill="EEEEEE"/>
            <w:vAlign w:val="center"/>
            <w:hideMark/>
          </w:tcPr>
          <w:p w14:paraId="1D4DC78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propiedad compuesta</w:t>
            </w:r>
          </w:p>
        </w:tc>
        <w:tc>
          <w:tcPr>
            <w:tcW w:w="0" w:type="auto"/>
            <w:shd w:val="clear" w:color="auto" w:fill="EEEEEE"/>
            <w:vAlign w:val="center"/>
            <w:hideMark/>
          </w:tcPr>
          <w:p w14:paraId="4BED3AAC"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flex-direction</w:t>
            </w:r>
            <w:proofErr w:type="spellEnd"/>
            <w:r w:rsidRPr="008869FD">
              <w:rPr>
                <w:rFonts w:ascii="Arial" w:hAnsi="Arial" w:cs="Arial"/>
                <w:sz w:val="20"/>
                <w:szCs w:val="20"/>
              </w:rPr>
              <w:t xml:space="preserve"> || </w:t>
            </w:r>
            <w:proofErr w:type="spellStart"/>
            <w:r w:rsidRPr="008869FD">
              <w:rPr>
                <w:rFonts w:ascii="Arial" w:hAnsi="Arial" w:cs="Arial"/>
                <w:sz w:val="20"/>
                <w:szCs w:val="20"/>
              </w:rPr>
              <w:t>flex-wrap</w:t>
            </w:r>
            <w:proofErr w:type="spellEnd"/>
          </w:p>
        </w:tc>
      </w:tr>
      <w:tr w:rsidR="00D57BBE" w:rsidRPr="008869FD" w14:paraId="19A1D80A" w14:textId="77777777" w:rsidTr="00D57BBE">
        <w:tc>
          <w:tcPr>
            <w:tcW w:w="0" w:type="auto"/>
            <w:shd w:val="clear" w:color="auto" w:fill="FFFFFF"/>
            <w:vAlign w:val="center"/>
            <w:hideMark/>
          </w:tcPr>
          <w:p w14:paraId="3BFB800E"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"http://www.mclibre.org/consultar/amaya/css/css-flexbox.html" \l "flex-direction"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flex-direction</w:t>
            </w:r>
            <w:proofErr w:type="spellEnd"/>
            <w:r>
              <w:rPr>
                <w:rStyle w:val="Hipervnculo"/>
                <w:rFonts w:ascii="Arial" w:hAnsi="Arial" w:cs="Arial"/>
                <w:color w:val="auto"/>
                <w:sz w:val="20"/>
                <w:szCs w:val="20"/>
              </w:rPr>
              <w:fldChar w:fldCharType="end"/>
            </w:r>
            <w:r w:rsidR="00D57BBE" w:rsidRPr="008869FD">
              <w:rPr>
                <w:rFonts w:ascii="Arial" w:hAnsi="Arial" w:cs="Arial"/>
                <w:sz w:val="20"/>
                <w:szCs w:val="20"/>
                <w:vertAlign w:val="superscript"/>
              </w:rPr>
              <w:t>(3)</w:t>
            </w:r>
          </w:p>
        </w:tc>
        <w:tc>
          <w:tcPr>
            <w:tcW w:w="0" w:type="auto"/>
            <w:shd w:val="clear" w:color="auto" w:fill="FFFFFF"/>
            <w:vAlign w:val="center"/>
            <w:hideMark/>
          </w:tcPr>
          <w:p w14:paraId="3A6C7B1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dirección</w:t>
            </w:r>
          </w:p>
        </w:tc>
        <w:tc>
          <w:tcPr>
            <w:tcW w:w="0" w:type="auto"/>
            <w:shd w:val="clear" w:color="auto" w:fill="FFFFFF"/>
            <w:vAlign w:val="center"/>
            <w:hideMark/>
          </w:tcPr>
          <w:p w14:paraId="6EBB11AC"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row</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row</w:t>
            </w:r>
            <w:proofErr w:type="spellEnd"/>
            <w:r w:rsidRPr="008869FD">
              <w:rPr>
                <w:rStyle w:val="css-valor"/>
                <w:rFonts w:ascii="Arial" w:hAnsi="Arial" w:cs="Arial"/>
                <w:sz w:val="20"/>
                <w:szCs w:val="20"/>
              </w:rPr>
              <w:t>-reverse</w:t>
            </w:r>
            <w:r w:rsidRPr="008869FD">
              <w:rPr>
                <w:rFonts w:ascii="Arial" w:hAnsi="Arial" w:cs="Arial"/>
                <w:sz w:val="20"/>
                <w:szCs w:val="20"/>
              </w:rPr>
              <w:t> || </w:t>
            </w:r>
            <w:proofErr w:type="spellStart"/>
            <w:r w:rsidRPr="008869FD">
              <w:rPr>
                <w:rStyle w:val="css-valor"/>
                <w:rFonts w:ascii="Arial" w:hAnsi="Arial" w:cs="Arial"/>
                <w:sz w:val="20"/>
                <w:szCs w:val="20"/>
              </w:rPr>
              <w:t>column</w:t>
            </w:r>
            <w:proofErr w:type="spellEnd"/>
            <w:r w:rsidRPr="008869FD">
              <w:rPr>
                <w:rFonts w:ascii="Arial" w:hAnsi="Arial" w:cs="Arial"/>
                <w:sz w:val="20"/>
                <w:szCs w:val="20"/>
              </w:rPr>
              <w:t> || </w:t>
            </w:r>
            <w:proofErr w:type="spellStart"/>
            <w:r w:rsidRPr="008869FD">
              <w:rPr>
                <w:rStyle w:val="css-valor"/>
                <w:rFonts w:ascii="Arial" w:hAnsi="Arial" w:cs="Arial"/>
                <w:sz w:val="20"/>
                <w:szCs w:val="20"/>
              </w:rPr>
              <w:t>column</w:t>
            </w:r>
            <w:proofErr w:type="spellEnd"/>
            <w:r w:rsidRPr="008869FD">
              <w:rPr>
                <w:rStyle w:val="css-valor"/>
                <w:rFonts w:ascii="Arial" w:hAnsi="Arial" w:cs="Arial"/>
                <w:sz w:val="20"/>
                <w:szCs w:val="20"/>
              </w:rPr>
              <w:t>-reverse</w:t>
            </w:r>
          </w:p>
        </w:tc>
      </w:tr>
      <w:tr w:rsidR="00D57BBE" w:rsidRPr="00540349" w14:paraId="7D60025F" w14:textId="77777777" w:rsidTr="00D57BBE">
        <w:tc>
          <w:tcPr>
            <w:tcW w:w="0" w:type="auto"/>
            <w:shd w:val="clear" w:color="auto" w:fill="EEEEEE"/>
            <w:vAlign w:val="center"/>
            <w:hideMark/>
          </w:tcPr>
          <w:p w14:paraId="70E9C87A"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lastRenderedPageBreak/>
              <w:fldChar w:fldCharType="begin"/>
            </w:r>
            <w:r>
              <w:rPr>
                <w:rStyle w:val="Hipervnculo"/>
                <w:rFonts w:ascii="Arial" w:hAnsi="Arial" w:cs="Arial"/>
                <w:color w:val="auto"/>
                <w:sz w:val="20"/>
                <w:szCs w:val="20"/>
              </w:rPr>
              <w:instrText xml:space="preserve"> HYPERLINK "http://www.mclibre.org/consultar/amaya/css/css-flexbox.html" \l "flex-wrap"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flex-wrap</w:t>
            </w:r>
            <w:proofErr w:type="spellEnd"/>
            <w:r>
              <w:rPr>
                <w:rStyle w:val="Hipervnculo"/>
                <w:rFonts w:ascii="Arial" w:hAnsi="Arial" w:cs="Arial"/>
                <w:color w:val="auto"/>
                <w:sz w:val="20"/>
                <w:szCs w:val="20"/>
              </w:rPr>
              <w:fldChar w:fldCharType="end"/>
            </w:r>
            <w:r w:rsidR="00D57BBE" w:rsidRPr="008869FD">
              <w:rPr>
                <w:rFonts w:ascii="Arial" w:hAnsi="Arial" w:cs="Arial"/>
                <w:sz w:val="20"/>
                <w:szCs w:val="20"/>
                <w:vertAlign w:val="superscript"/>
              </w:rPr>
              <w:t>(3)</w:t>
            </w:r>
          </w:p>
        </w:tc>
        <w:tc>
          <w:tcPr>
            <w:tcW w:w="0" w:type="auto"/>
            <w:shd w:val="clear" w:color="auto" w:fill="EEEEEE"/>
            <w:vAlign w:val="center"/>
            <w:hideMark/>
          </w:tcPr>
          <w:p w14:paraId="53BCF02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ajuste de línea</w:t>
            </w:r>
          </w:p>
        </w:tc>
        <w:tc>
          <w:tcPr>
            <w:tcW w:w="0" w:type="auto"/>
            <w:shd w:val="clear" w:color="auto" w:fill="EEEEEE"/>
            <w:vAlign w:val="center"/>
            <w:hideMark/>
          </w:tcPr>
          <w:p w14:paraId="1255B727"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wrap</w:t>
            </w:r>
            <w:r w:rsidRPr="008869FD">
              <w:rPr>
                <w:rFonts w:ascii="Arial" w:hAnsi="Arial" w:cs="Arial"/>
                <w:sz w:val="20"/>
                <w:szCs w:val="20"/>
                <w:lang w:val="en-US"/>
              </w:rPr>
              <w:t> || </w:t>
            </w:r>
            <w:r w:rsidRPr="008869FD">
              <w:rPr>
                <w:rStyle w:val="css-valor"/>
                <w:rFonts w:ascii="Arial" w:hAnsi="Arial" w:cs="Arial"/>
                <w:sz w:val="20"/>
                <w:szCs w:val="20"/>
                <w:lang w:val="en-US"/>
              </w:rPr>
              <w:t>no-wrap</w:t>
            </w:r>
            <w:r w:rsidRPr="008869FD">
              <w:rPr>
                <w:rFonts w:ascii="Arial" w:hAnsi="Arial" w:cs="Arial"/>
                <w:sz w:val="20"/>
                <w:szCs w:val="20"/>
                <w:lang w:val="en-US"/>
              </w:rPr>
              <w:t> || </w:t>
            </w:r>
            <w:r w:rsidRPr="008869FD">
              <w:rPr>
                <w:rStyle w:val="css-valor"/>
                <w:rFonts w:ascii="Arial" w:hAnsi="Arial" w:cs="Arial"/>
                <w:sz w:val="20"/>
                <w:szCs w:val="20"/>
                <w:lang w:val="en-US"/>
              </w:rPr>
              <w:t>wrap-reverse</w:t>
            </w:r>
          </w:p>
        </w:tc>
      </w:tr>
      <w:tr w:rsidR="00D57BBE" w:rsidRPr="008869FD" w14:paraId="31FC9444" w14:textId="77777777" w:rsidTr="00D57BBE">
        <w:tc>
          <w:tcPr>
            <w:tcW w:w="0" w:type="auto"/>
            <w:shd w:val="clear" w:color="auto" w:fill="FFFFFF"/>
            <w:vAlign w:val="center"/>
            <w:hideMark/>
          </w:tcPr>
          <w:p w14:paraId="6747E0FC"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"http://www.mclibre.org/consultar/amaya/css/css-flexbox.html" \l "order"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order</w:t>
            </w:r>
            <w:proofErr w:type="spellEnd"/>
            <w:r>
              <w:rPr>
                <w:rStyle w:val="Hipervnculo"/>
                <w:rFonts w:ascii="Arial" w:hAnsi="Arial" w:cs="Arial"/>
                <w:color w:val="auto"/>
                <w:sz w:val="20"/>
                <w:szCs w:val="20"/>
              </w:rPr>
              <w:fldChar w:fldCharType="end"/>
            </w:r>
            <w:r w:rsidR="00D57BBE" w:rsidRPr="008869FD">
              <w:rPr>
                <w:rFonts w:ascii="Arial" w:hAnsi="Arial" w:cs="Arial"/>
                <w:sz w:val="20"/>
                <w:szCs w:val="20"/>
                <w:vertAlign w:val="superscript"/>
              </w:rPr>
              <w:t>(3)</w:t>
            </w:r>
          </w:p>
        </w:tc>
        <w:tc>
          <w:tcPr>
            <w:tcW w:w="0" w:type="auto"/>
            <w:shd w:val="clear" w:color="auto" w:fill="FFFFFF"/>
            <w:vAlign w:val="center"/>
            <w:hideMark/>
          </w:tcPr>
          <w:p w14:paraId="4B8F01B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 de orden</w:t>
            </w:r>
          </w:p>
        </w:tc>
        <w:tc>
          <w:tcPr>
            <w:tcW w:w="0" w:type="auto"/>
            <w:shd w:val="clear" w:color="auto" w:fill="FFFFFF"/>
            <w:vAlign w:val="center"/>
            <w:hideMark/>
          </w:tcPr>
          <w:p w14:paraId="4842492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w:t>
            </w:r>
          </w:p>
        </w:tc>
      </w:tr>
      <w:tr w:rsidR="00D57BBE" w:rsidRPr="008869FD" w14:paraId="25CCBFE0" w14:textId="77777777" w:rsidTr="00D57BBE">
        <w:tc>
          <w:tcPr>
            <w:tcW w:w="0" w:type="auto"/>
            <w:shd w:val="clear" w:color="auto" w:fill="EEEEEE"/>
            <w:vAlign w:val="center"/>
            <w:hideMark/>
          </w:tcPr>
          <w:p w14:paraId="41D0B24B"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"http://www.mclibre.org/consultar/amaya/css/css-flexbox.html" \l "flex"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flex</w:t>
            </w:r>
            <w:proofErr w:type="spellEnd"/>
            <w:r>
              <w:rPr>
                <w:rStyle w:val="Hipervnculo"/>
                <w:rFonts w:ascii="Arial" w:hAnsi="Arial" w:cs="Arial"/>
                <w:color w:val="auto"/>
                <w:sz w:val="20"/>
                <w:szCs w:val="20"/>
              </w:rPr>
              <w:fldChar w:fldCharType="end"/>
            </w:r>
            <w:r w:rsidR="00D57BBE" w:rsidRPr="008869FD">
              <w:rPr>
                <w:rFonts w:ascii="Arial" w:hAnsi="Arial" w:cs="Arial"/>
                <w:sz w:val="20"/>
                <w:szCs w:val="20"/>
                <w:vertAlign w:val="superscript"/>
              </w:rPr>
              <w:t>(3)</w:t>
            </w:r>
          </w:p>
        </w:tc>
        <w:tc>
          <w:tcPr>
            <w:tcW w:w="0" w:type="auto"/>
            <w:shd w:val="clear" w:color="auto" w:fill="EEEEEE"/>
            <w:vAlign w:val="center"/>
            <w:hideMark/>
          </w:tcPr>
          <w:p w14:paraId="7E54CCE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propiedad compuesta</w:t>
            </w:r>
          </w:p>
        </w:tc>
        <w:tc>
          <w:tcPr>
            <w:tcW w:w="0" w:type="auto"/>
            <w:shd w:val="clear" w:color="auto" w:fill="EEEEEE"/>
            <w:vAlign w:val="center"/>
            <w:hideMark/>
          </w:tcPr>
          <w:p w14:paraId="1646663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xml:space="preserve">[ </w:t>
            </w:r>
            <w:proofErr w:type="spellStart"/>
            <w:r w:rsidRPr="008869FD">
              <w:rPr>
                <w:rFonts w:ascii="Arial" w:hAnsi="Arial" w:cs="Arial"/>
                <w:sz w:val="20"/>
                <w:szCs w:val="20"/>
              </w:rPr>
              <w:t>flex-grow</w:t>
            </w:r>
            <w:proofErr w:type="spellEnd"/>
            <w:r w:rsidRPr="008869FD">
              <w:rPr>
                <w:rFonts w:ascii="Arial" w:hAnsi="Arial" w:cs="Arial"/>
                <w:sz w:val="20"/>
                <w:szCs w:val="20"/>
              </w:rPr>
              <w:t xml:space="preserve"> || </w:t>
            </w:r>
            <w:proofErr w:type="spellStart"/>
            <w:r w:rsidRPr="008869FD">
              <w:rPr>
                <w:rFonts w:ascii="Arial" w:hAnsi="Arial" w:cs="Arial"/>
                <w:sz w:val="20"/>
                <w:szCs w:val="20"/>
              </w:rPr>
              <w:t>flex-shrink</w:t>
            </w:r>
            <w:proofErr w:type="spellEnd"/>
            <w:r w:rsidRPr="008869FD">
              <w:rPr>
                <w:rFonts w:ascii="Arial" w:hAnsi="Arial" w:cs="Arial"/>
                <w:sz w:val="20"/>
                <w:szCs w:val="20"/>
              </w:rPr>
              <w:t xml:space="preserve"> || </w:t>
            </w:r>
            <w:proofErr w:type="spellStart"/>
            <w:r w:rsidRPr="008869FD">
              <w:rPr>
                <w:rFonts w:ascii="Arial" w:hAnsi="Arial" w:cs="Arial"/>
                <w:sz w:val="20"/>
                <w:szCs w:val="20"/>
              </w:rPr>
              <w:t>flex-basis</w:t>
            </w:r>
            <w:proofErr w:type="spellEnd"/>
            <w:r w:rsidRPr="008869FD">
              <w:rPr>
                <w:rFonts w:ascii="Arial" w:hAnsi="Arial" w:cs="Arial"/>
                <w:sz w:val="20"/>
                <w:szCs w:val="20"/>
              </w:rPr>
              <w:t xml:space="preserve"> ] || </w:t>
            </w:r>
            <w:proofErr w:type="spellStart"/>
            <w:r w:rsidRPr="008869FD">
              <w:rPr>
                <w:rStyle w:val="css-valor"/>
                <w:rFonts w:ascii="Arial" w:hAnsi="Arial" w:cs="Arial"/>
                <w:sz w:val="20"/>
                <w:szCs w:val="20"/>
              </w:rPr>
              <w:t>initial</w:t>
            </w:r>
            <w:proofErr w:type="spellEnd"/>
            <w:r w:rsidRPr="008869FD">
              <w:rPr>
                <w:rFonts w:ascii="Arial" w:hAnsi="Arial" w:cs="Arial"/>
                <w:sz w:val="20"/>
                <w:szCs w:val="20"/>
              </w:rPr>
              <w:t> || </w:t>
            </w:r>
            <w:r w:rsidRPr="008869FD">
              <w:rPr>
                <w:rStyle w:val="css-valor"/>
                <w:rFonts w:ascii="Arial" w:hAnsi="Arial" w:cs="Arial"/>
                <w:sz w:val="20"/>
                <w:szCs w:val="20"/>
              </w:rPr>
              <w:t>auto</w:t>
            </w:r>
            <w:r w:rsidRPr="008869FD">
              <w:rPr>
                <w:rFonts w:ascii="Arial" w:hAnsi="Arial" w:cs="Arial"/>
                <w:sz w:val="20"/>
                <w:szCs w:val="20"/>
              </w:rPr>
              <w:t> || </w:t>
            </w:r>
            <w:proofErr w:type="spellStart"/>
            <w:r w:rsidRPr="008869FD">
              <w:rPr>
                <w:rStyle w:val="css-valor"/>
                <w:rFonts w:ascii="Arial" w:hAnsi="Arial" w:cs="Arial"/>
                <w:sz w:val="20"/>
                <w:szCs w:val="20"/>
              </w:rPr>
              <w:t>none</w:t>
            </w:r>
            <w:proofErr w:type="spellEnd"/>
            <w:r w:rsidRPr="008869FD">
              <w:rPr>
                <w:rFonts w:ascii="Arial" w:hAnsi="Arial" w:cs="Arial"/>
                <w:sz w:val="20"/>
                <w:szCs w:val="20"/>
              </w:rPr>
              <w:t> || número</w:t>
            </w:r>
          </w:p>
        </w:tc>
      </w:tr>
      <w:tr w:rsidR="00D57BBE" w:rsidRPr="008869FD" w14:paraId="2E385BCD" w14:textId="77777777" w:rsidTr="00D57BBE">
        <w:tc>
          <w:tcPr>
            <w:tcW w:w="0" w:type="auto"/>
            <w:shd w:val="clear" w:color="auto" w:fill="FFFFFF"/>
            <w:vAlign w:val="center"/>
            <w:hideMark/>
          </w:tcPr>
          <w:p w14:paraId="3AE9B111"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"http://www.mclibre.org/consultar/amaya/css/css-flexbox.html" \l "flex-grow"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flex-grow</w:t>
            </w:r>
            <w:proofErr w:type="spellEnd"/>
            <w:r>
              <w:rPr>
                <w:rStyle w:val="Hipervnculo"/>
                <w:rFonts w:ascii="Arial" w:hAnsi="Arial" w:cs="Arial"/>
                <w:color w:val="auto"/>
                <w:sz w:val="20"/>
                <w:szCs w:val="20"/>
              </w:rPr>
              <w:fldChar w:fldCharType="end"/>
            </w:r>
            <w:r w:rsidR="00D57BBE" w:rsidRPr="008869FD">
              <w:rPr>
                <w:rFonts w:ascii="Arial" w:hAnsi="Arial" w:cs="Arial"/>
                <w:sz w:val="20"/>
                <w:szCs w:val="20"/>
                <w:vertAlign w:val="superscript"/>
              </w:rPr>
              <w:t>(3)</w:t>
            </w:r>
          </w:p>
        </w:tc>
        <w:tc>
          <w:tcPr>
            <w:tcW w:w="0" w:type="auto"/>
            <w:shd w:val="clear" w:color="auto" w:fill="FFFFFF"/>
            <w:vAlign w:val="center"/>
            <w:hideMark/>
          </w:tcPr>
          <w:p w14:paraId="323AB7F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factor de expansión</w:t>
            </w:r>
          </w:p>
        </w:tc>
        <w:tc>
          <w:tcPr>
            <w:tcW w:w="0" w:type="auto"/>
            <w:shd w:val="clear" w:color="auto" w:fill="FFFFFF"/>
            <w:vAlign w:val="center"/>
            <w:hideMark/>
          </w:tcPr>
          <w:p w14:paraId="11B0299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w:t>
            </w:r>
          </w:p>
        </w:tc>
      </w:tr>
      <w:tr w:rsidR="00D57BBE" w:rsidRPr="008869FD" w14:paraId="316F4DD5" w14:textId="77777777" w:rsidTr="00D57BBE">
        <w:tc>
          <w:tcPr>
            <w:tcW w:w="0" w:type="auto"/>
            <w:shd w:val="clear" w:color="auto" w:fill="EEEEEE"/>
            <w:vAlign w:val="center"/>
            <w:hideMark/>
          </w:tcPr>
          <w:p w14:paraId="43268810"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"http://www.mclibre.org/consultar/amaya/css/css-flexbox.html" \l "flex-shrink"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flex-shrink</w:t>
            </w:r>
            <w:proofErr w:type="spellEnd"/>
            <w:r>
              <w:rPr>
                <w:rStyle w:val="Hipervnculo"/>
                <w:rFonts w:ascii="Arial" w:hAnsi="Arial" w:cs="Arial"/>
                <w:color w:val="auto"/>
                <w:sz w:val="20"/>
                <w:szCs w:val="20"/>
              </w:rPr>
              <w:fldChar w:fldCharType="end"/>
            </w:r>
            <w:r w:rsidR="00D57BBE" w:rsidRPr="008869FD">
              <w:rPr>
                <w:rFonts w:ascii="Arial" w:hAnsi="Arial" w:cs="Arial"/>
                <w:sz w:val="20"/>
                <w:szCs w:val="20"/>
                <w:vertAlign w:val="superscript"/>
              </w:rPr>
              <w:t>(3)</w:t>
            </w:r>
          </w:p>
        </w:tc>
        <w:tc>
          <w:tcPr>
            <w:tcW w:w="0" w:type="auto"/>
            <w:shd w:val="clear" w:color="auto" w:fill="EEEEEE"/>
            <w:vAlign w:val="center"/>
            <w:hideMark/>
          </w:tcPr>
          <w:p w14:paraId="383E975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factor de compresión</w:t>
            </w:r>
          </w:p>
        </w:tc>
        <w:tc>
          <w:tcPr>
            <w:tcW w:w="0" w:type="auto"/>
            <w:shd w:val="clear" w:color="auto" w:fill="EEEEEE"/>
            <w:vAlign w:val="center"/>
            <w:hideMark/>
          </w:tcPr>
          <w:p w14:paraId="543FDF8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w:t>
            </w:r>
          </w:p>
        </w:tc>
      </w:tr>
      <w:tr w:rsidR="00D57BBE" w:rsidRPr="008869FD" w14:paraId="704075E1" w14:textId="77777777" w:rsidTr="00D57BBE">
        <w:tc>
          <w:tcPr>
            <w:tcW w:w="0" w:type="auto"/>
            <w:shd w:val="clear" w:color="auto" w:fill="FFFFFF"/>
            <w:vAlign w:val="center"/>
            <w:hideMark/>
          </w:tcPr>
          <w:p w14:paraId="1609ADA9"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"http://www.mclibre.org/consultar/amaya/css/css-flexbox.html" \l "flex-basis"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flex-basis</w:t>
            </w:r>
            <w:proofErr w:type="spellEnd"/>
            <w:r>
              <w:rPr>
                <w:rStyle w:val="Hipervnculo"/>
                <w:rFonts w:ascii="Arial" w:hAnsi="Arial" w:cs="Arial"/>
                <w:color w:val="auto"/>
                <w:sz w:val="20"/>
                <w:szCs w:val="20"/>
              </w:rPr>
              <w:fldChar w:fldCharType="end"/>
            </w:r>
            <w:r w:rsidR="00D57BBE" w:rsidRPr="008869FD">
              <w:rPr>
                <w:rFonts w:ascii="Arial" w:hAnsi="Arial" w:cs="Arial"/>
                <w:sz w:val="20"/>
                <w:szCs w:val="20"/>
                <w:vertAlign w:val="superscript"/>
              </w:rPr>
              <w:t>(3)</w:t>
            </w:r>
          </w:p>
        </w:tc>
        <w:tc>
          <w:tcPr>
            <w:tcW w:w="0" w:type="auto"/>
            <w:shd w:val="clear" w:color="auto" w:fill="FFFFFF"/>
            <w:vAlign w:val="center"/>
            <w:hideMark/>
          </w:tcPr>
          <w:p w14:paraId="0C57F89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 inicial</w:t>
            </w:r>
          </w:p>
        </w:tc>
        <w:tc>
          <w:tcPr>
            <w:tcW w:w="0" w:type="auto"/>
            <w:shd w:val="clear" w:color="auto" w:fill="FFFFFF"/>
            <w:vAlign w:val="center"/>
            <w:hideMark/>
          </w:tcPr>
          <w:p w14:paraId="25E8D50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w:t>
            </w:r>
            <w:r w:rsidRPr="008869FD">
              <w:rPr>
                <w:rStyle w:val="css-valor"/>
                <w:rFonts w:ascii="Arial" w:hAnsi="Arial" w:cs="Arial"/>
                <w:sz w:val="20"/>
                <w:szCs w:val="20"/>
              </w:rPr>
              <w:t>auto</w:t>
            </w:r>
            <w:r w:rsidRPr="008869FD">
              <w:rPr>
                <w:rFonts w:ascii="Arial" w:hAnsi="Arial" w:cs="Arial"/>
                <w:sz w:val="20"/>
                <w:szCs w:val="20"/>
              </w:rPr>
              <w:t> || </w:t>
            </w:r>
            <w:proofErr w:type="spellStart"/>
            <w:r w:rsidRPr="008869FD">
              <w:rPr>
                <w:rStyle w:val="css-valor"/>
                <w:rFonts w:ascii="Arial" w:hAnsi="Arial" w:cs="Arial"/>
                <w:sz w:val="20"/>
                <w:szCs w:val="20"/>
              </w:rPr>
              <w:t>content</w:t>
            </w:r>
            <w:proofErr w:type="spellEnd"/>
            <w:r w:rsidRPr="008869FD">
              <w:rPr>
                <w:rFonts w:ascii="Arial" w:hAnsi="Arial" w:cs="Arial"/>
                <w:sz w:val="20"/>
                <w:szCs w:val="20"/>
              </w:rPr>
              <w:t> || </w:t>
            </w:r>
            <w:proofErr w:type="spellStart"/>
            <w:r w:rsidRPr="008869FD">
              <w:rPr>
                <w:rStyle w:val="css-valor"/>
                <w:rFonts w:ascii="Arial" w:hAnsi="Arial" w:cs="Arial"/>
                <w:sz w:val="20"/>
                <w:szCs w:val="20"/>
              </w:rPr>
              <w:t>width</w:t>
            </w:r>
            <w:proofErr w:type="spellEnd"/>
          </w:p>
        </w:tc>
      </w:tr>
      <w:tr w:rsidR="00D57BBE" w:rsidRPr="00540349" w14:paraId="4E777BB8" w14:textId="77777777" w:rsidTr="00D57BBE">
        <w:tc>
          <w:tcPr>
            <w:tcW w:w="0" w:type="auto"/>
            <w:shd w:val="clear" w:color="auto" w:fill="EEEEEE"/>
            <w:vAlign w:val="center"/>
            <w:hideMark/>
          </w:tcPr>
          <w:p w14:paraId="73F735DE"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"http://www.mclibre.org/consultar/amaya/css/css-flexbox.html" \l "justify-content"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justify-content</w:t>
            </w:r>
            <w:proofErr w:type="spellEnd"/>
            <w:r>
              <w:rPr>
                <w:rStyle w:val="Hipervnculo"/>
                <w:rFonts w:ascii="Arial" w:hAnsi="Arial" w:cs="Arial"/>
                <w:color w:val="auto"/>
                <w:sz w:val="20"/>
                <w:szCs w:val="20"/>
              </w:rPr>
              <w:fldChar w:fldCharType="end"/>
            </w:r>
            <w:r w:rsidR="00D57BBE" w:rsidRPr="008869FD">
              <w:rPr>
                <w:rFonts w:ascii="Arial" w:hAnsi="Arial" w:cs="Arial"/>
                <w:sz w:val="20"/>
                <w:szCs w:val="20"/>
                <w:vertAlign w:val="superscript"/>
              </w:rPr>
              <w:t>(3)</w:t>
            </w:r>
          </w:p>
        </w:tc>
        <w:tc>
          <w:tcPr>
            <w:tcW w:w="0" w:type="auto"/>
            <w:shd w:val="clear" w:color="auto" w:fill="EEEEEE"/>
            <w:vAlign w:val="center"/>
            <w:hideMark/>
          </w:tcPr>
          <w:p w14:paraId="6DDA6CA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en la dirección principal</w:t>
            </w:r>
          </w:p>
        </w:tc>
        <w:tc>
          <w:tcPr>
            <w:tcW w:w="0" w:type="auto"/>
            <w:shd w:val="clear" w:color="auto" w:fill="EEEEEE"/>
            <w:vAlign w:val="center"/>
            <w:hideMark/>
          </w:tcPr>
          <w:p w14:paraId="6F87F965"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flex-start</w:t>
            </w:r>
            <w:r w:rsidRPr="008869FD">
              <w:rPr>
                <w:rFonts w:ascii="Arial" w:hAnsi="Arial" w:cs="Arial"/>
                <w:sz w:val="20"/>
                <w:szCs w:val="20"/>
                <w:lang w:val="en-US"/>
              </w:rPr>
              <w:t> || </w:t>
            </w:r>
            <w:r w:rsidRPr="008869FD">
              <w:rPr>
                <w:rStyle w:val="css-valor"/>
                <w:rFonts w:ascii="Arial" w:hAnsi="Arial" w:cs="Arial"/>
                <w:sz w:val="20"/>
                <w:szCs w:val="20"/>
                <w:lang w:val="en-US"/>
              </w:rPr>
              <w:t>flex-end</w:t>
            </w:r>
            <w:r w:rsidRPr="008869FD">
              <w:rPr>
                <w:rFonts w:ascii="Arial" w:hAnsi="Arial" w:cs="Arial"/>
                <w:sz w:val="20"/>
                <w:szCs w:val="20"/>
                <w:lang w:val="en-US"/>
              </w:rPr>
              <w:t> || </w:t>
            </w:r>
            <w:r w:rsidRPr="008869FD">
              <w:rPr>
                <w:rStyle w:val="css-valor"/>
                <w:rFonts w:ascii="Arial" w:hAnsi="Arial" w:cs="Arial"/>
                <w:sz w:val="20"/>
                <w:szCs w:val="20"/>
                <w:lang w:val="en-US"/>
              </w:rPr>
              <w:t>center</w:t>
            </w:r>
            <w:r w:rsidRPr="008869FD">
              <w:rPr>
                <w:rFonts w:ascii="Arial" w:hAnsi="Arial" w:cs="Arial"/>
                <w:sz w:val="20"/>
                <w:szCs w:val="20"/>
                <w:lang w:val="en-US"/>
              </w:rPr>
              <w:t> || </w:t>
            </w:r>
            <w:r w:rsidRPr="008869FD">
              <w:rPr>
                <w:rStyle w:val="css-valor"/>
                <w:rFonts w:ascii="Arial" w:hAnsi="Arial" w:cs="Arial"/>
                <w:sz w:val="20"/>
                <w:szCs w:val="20"/>
                <w:lang w:val="en-US"/>
              </w:rPr>
              <w:t>space-between</w:t>
            </w:r>
            <w:r w:rsidRPr="008869FD">
              <w:rPr>
                <w:rFonts w:ascii="Arial" w:hAnsi="Arial" w:cs="Arial"/>
                <w:sz w:val="20"/>
                <w:szCs w:val="20"/>
                <w:lang w:val="en-US"/>
              </w:rPr>
              <w:t> || </w:t>
            </w:r>
            <w:r w:rsidRPr="008869FD">
              <w:rPr>
                <w:rStyle w:val="css-valor"/>
                <w:rFonts w:ascii="Arial" w:hAnsi="Arial" w:cs="Arial"/>
                <w:sz w:val="20"/>
                <w:szCs w:val="20"/>
                <w:lang w:val="en-US"/>
              </w:rPr>
              <w:t>space-around</w:t>
            </w:r>
          </w:p>
        </w:tc>
      </w:tr>
      <w:tr w:rsidR="00D57BBE" w:rsidRPr="00540349" w14:paraId="7C44711D" w14:textId="77777777" w:rsidTr="00D57BBE">
        <w:tc>
          <w:tcPr>
            <w:tcW w:w="0" w:type="auto"/>
            <w:shd w:val="clear" w:color="auto" w:fill="FFFFFF"/>
            <w:vAlign w:val="center"/>
            <w:hideMark/>
          </w:tcPr>
          <w:p w14:paraId="58D22E90"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"http://www.mclibre.org/consultar/amaya/css/css-flexbox.html" \l "align-items"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align-items</w:t>
            </w:r>
            <w:proofErr w:type="spellEnd"/>
            <w:r>
              <w:rPr>
                <w:rStyle w:val="Hipervnculo"/>
                <w:rFonts w:ascii="Arial" w:hAnsi="Arial" w:cs="Arial"/>
                <w:color w:val="auto"/>
                <w:sz w:val="20"/>
                <w:szCs w:val="20"/>
              </w:rPr>
              <w:fldChar w:fldCharType="end"/>
            </w:r>
            <w:r w:rsidR="00D57BBE" w:rsidRPr="008869FD">
              <w:rPr>
                <w:rFonts w:ascii="Arial" w:hAnsi="Arial" w:cs="Arial"/>
                <w:sz w:val="20"/>
                <w:szCs w:val="20"/>
                <w:vertAlign w:val="superscript"/>
              </w:rPr>
              <w:t>(3)</w:t>
            </w:r>
          </w:p>
        </w:tc>
        <w:tc>
          <w:tcPr>
            <w:tcW w:w="0" w:type="auto"/>
            <w:shd w:val="clear" w:color="auto" w:fill="FFFFFF"/>
            <w:vAlign w:val="center"/>
            <w:hideMark/>
          </w:tcPr>
          <w:p w14:paraId="125139A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en la dirección secundaria (una línea)</w:t>
            </w:r>
          </w:p>
        </w:tc>
        <w:tc>
          <w:tcPr>
            <w:tcW w:w="0" w:type="auto"/>
            <w:shd w:val="clear" w:color="auto" w:fill="FFFFFF"/>
            <w:vAlign w:val="center"/>
            <w:hideMark/>
          </w:tcPr>
          <w:p w14:paraId="511DB8B9"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flex-start</w:t>
            </w:r>
            <w:r w:rsidRPr="008869FD">
              <w:rPr>
                <w:rFonts w:ascii="Arial" w:hAnsi="Arial" w:cs="Arial"/>
                <w:sz w:val="20"/>
                <w:szCs w:val="20"/>
                <w:lang w:val="en-US"/>
              </w:rPr>
              <w:t> || </w:t>
            </w:r>
            <w:r w:rsidRPr="008869FD">
              <w:rPr>
                <w:rStyle w:val="css-valor"/>
                <w:rFonts w:ascii="Arial" w:hAnsi="Arial" w:cs="Arial"/>
                <w:sz w:val="20"/>
                <w:szCs w:val="20"/>
                <w:lang w:val="en-US"/>
              </w:rPr>
              <w:t>flex-end</w:t>
            </w:r>
            <w:r w:rsidRPr="008869FD">
              <w:rPr>
                <w:rFonts w:ascii="Arial" w:hAnsi="Arial" w:cs="Arial"/>
                <w:sz w:val="20"/>
                <w:szCs w:val="20"/>
                <w:lang w:val="en-US"/>
              </w:rPr>
              <w:t> || </w:t>
            </w:r>
            <w:r w:rsidRPr="008869FD">
              <w:rPr>
                <w:rStyle w:val="css-valor"/>
                <w:rFonts w:ascii="Arial" w:hAnsi="Arial" w:cs="Arial"/>
                <w:sz w:val="20"/>
                <w:szCs w:val="20"/>
                <w:lang w:val="en-US"/>
              </w:rPr>
              <w:t>center</w:t>
            </w:r>
            <w:r w:rsidRPr="008869FD">
              <w:rPr>
                <w:rFonts w:ascii="Arial" w:hAnsi="Arial" w:cs="Arial"/>
                <w:sz w:val="20"/>
                <w:szCs w:val="20"/>
                <w:lang w:val="en-US"/>
              </w:rPr>
              <w:t> || </w:t>
            </w:r>
            <w:r w:rsidRPr="008869FD">
              <w:rPr>
                <w:rStyle w:val="css-valor"/>
                <w:rFonts w:ascii="Arial" w:hAnsi="Arial" w:cs="Arial"/>
                <w:sz w:val="20"/>
                <w:szCs w:val="20"/>
                <w:lang w:val="en-US"/>
              </w:rPr>
              <w:t>baseline</w:t>
            </w:r>
            <w:r w:rsidRPr="008869FD">
              <w:rPr>
                <w:rFonts w:ascii="Arial" w:hAnsi="Arial" w:cs="Arial"/>
                <w:sz w:val="20"/>
                <w:szCs w:val="20"/>
                <w:lang w:val="en-US"/>
              </w:rPr>
              <w:t> || </w:t>
            </w:r>
            <w:r w:rsidRPr="008869FD">
              <w:rPr>
                <w:rStyle w:val="css-valor"/>
                <w:rFonts w:ascii="Arial" w:hAnsi="Arial" w:cs="Arial"/>
                <w:sz w:val="20"/>
                <w:szCs w:val="20"/>
                <w:lang w:val="en-US"/>
              </w:rPr>
              <w:t>stretch</w:t>
            </w:r>
          </w:p>
        </w:tc>
      </w:tr>
      <w:tr w:rsidR="00D57BBE" w:rsidRPr="00540349" w14:paraId="29EC1647" w14:textId="77777777" w:rsidTr="00D57BBE">
        <w:tc>
          <w:tcPr>
            <w:tcW w:w="0" w:type="auto"/>
            <w:shd w:val="clear" w:color="auto" w:fill="EEEEEE"/>
            <w:vAlign w:val="center"/>
            <w:hideMark/>
          </w:tcPr>
          <w:p w14:paraId="68B4528E"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"http://www.mclibre.org/consultar/amaya/css/css-flexbox.html" \l "align-self"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align-self</w:t>
            </w:r>
            <w:proofErr w:type="spellEnd"/>
            <w:r>
              <w:rPr>
                <w:rStyle w:val="Hipervnculo"/>
                <w:rFonts w:ascii="Arial" w:hAnsi="Arial" w:cs="Arial"/>
                <w:color w:val="auto"/>
                <w:sz w:val="20"/>
                <w:szCs w:val="20"/>
              </w:rPr>
              <w:fldChar w:fldCharType="end"/>
            </w:r>
            <w:r w:rsidR="00D57BBE" w:rsidRPr="008869FD">
              <w:rPr>
                <w:rFonts w:ascii="Arial" w:hAnsi="Arial" w:cs="Arial"/>
                <w:sz w:val="20"/>
                <w:szCs w:val="20"/>
                <w:vertAlign w:val="superscript"/>
              </w:rPr>
              <w:t>(3)</w:t>
            </w:r>
          </w:p>
        </w:tc>
        <w:tc>
          <w:tcPr>
            <w:tcW w:w="0" w:type="auto"/>
            <w:shd w:val="clear" w:color="auto" w:fill="EEEEEE"/>
            <w:vAlign w:val="center"/>
            <w:hideMark/>
          </w:tcPr>
          <w:p w14:paraId="68CFF68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individual en la dirección secundaria</w:t>
            </w:r>
          </w:p>
        </w:tc>
        <w:tc>
          <w:tcPr>
            <w:tcW w:w="0" w:type="auto"/>
            <w:shd w:val="clear" w:color="auto" w:fill="EEEEEE"/>
            <w:vAlign w:val="center"/>
            <w:hideMark/>
          </w:tcPr>
          <w:p w14:paraId="0D30F322"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auto</w:t>
            </w:r>
            <w:r w:rsidRPr="008869FD">
              <w:rPr>
                <w:rFonts w:ascii="Arial" w:hAnsi="Arial" w:cs="Arial"/>
                <w:sz w:val="20"/>
                <w:szCs w:val="20"/>
                <w:lang w:val="en-US"/>
              </w:rPr>
              <w:t> || </w:t>
            </w:r>
            <w:r w:rsidRPr="008869FD">
              <w:rPr>
                <w:rStyle w:val="css-valor"/>
                <w:rFonts w:ascii="Arial" w:hAnsi="Arial" w:cs="Arial"/>
                <w:sz w:val="20"/>
                <w:szCs w:val="20"/>
                <w:lang w:val="en-US"/>
              </w:rPr>
              <w:t>flex-start</w:t>
            </w:r>
            <w:r w:rsidRPr="008869FD">
              <w:rPr>
                <w:rFonts w:ascii="Arial" w:hAnsi="Arial" w:cs="Arial"/>
                <w:sz w:val="20"/>
                <w:szCs w:val="20"/>
                <w:lang w:val="en-US"/>
              </w:rPr>
              <w:t> || </w:t>
            </w:r>
            <w:r w:rsidRPr="008869FD">
              <w:rPr>
                <w:rStyle w:val="css-valor"/>
                <w:rFonts w:ascii="Arial" w:hAnsi="Arial" w:cs="Arial"/>
                <w:sz w:val="20"/>
                <w:szCs w:val="20"/>
                <w:lang w:val="en-US"/>
              </w:rPr>
              <w:t>flex-end</w:t>
            </w:r>
            <w:r w:rsidRPr="008869FD">
              <w:rPr>
                <w:rFonts w:ascii="Arial" w:hAnsi="Arial" w:cs="Arial"/>
                <w:sz w:val="20"/>
                <w:szCs w:val="20"/>
                <w:lang w:val="en-US"/>
              </w:rPr>
              <w:t> || </w:t>
            </w:r>
            <w:r w:rsidRPr="008869FD">
              <w:rPr>
                <w:rStyle w:val="css-valor"/>
                <w:rFonts w:ascii="Arial" w:hAnsi="Arial" w:cs="Arial"/>
                <w:sz w:val="20"/>
                <w:szCs w:val="20"/>
                <w:lang w:val="en-US"/>
              </w:rPr>
              <w:t>center</w:t>
            </w:r>
            <w:r w:rsidRPr="008869FD">
              <w:rPr>
                <w:rFonts w:ascii="Arial" w:hAnsi="Arial" w:cs="Arial"/>
                <w:sz w:val="20"/>
                <w:szCs w:val="20"/>
                <w:lang w:val="en-US"/>
              </w:rPr>
              <w:t> || </w:t>
            </w:r>
            <w:r w:rsidRPr="008869FD">
              <w:rPr>
                <w:rStyle w:val="css-valor"/>
                <w:rFonts w:ascii="Arial" w:hAnsi="Arial" w:cs="Arial"/>
                <w:sz w:val="20"/>
                <w:szCs w:val="20"/>
                <w:lang w:val="en-US"/>
              </w:rPr>
              <w:t>baseline</w:t>
            </w:r>
            <w:r w:rsidRPr="008869FD">
              <w:rPr>
                <w:rFonts w:ascii="Arial" w:hAnsi="Arial" w:cs="Arial"/>
                <w:sz w:val="20"/>
                <w:szCs w:val="20"/>
                <w:lang w:val="en-US"/>
              </w:rPr>
              <w:t> || </w:t>
            </w:r>
            <w:r w:rsidRPr="008869FD">
              <w:rPr>
                <w:rStyle w:val="css-valor"/>
                <w:rFonts w:ascii="Arial" w:hAnsi="Arial" w:cs="Arial"/>
                <w:sz w:val="20"/>
                <w:szCs w:val="20"/>
                <w:lang w:val="en-US"/>
              </w:rPr>
              <w:t>stretch</w:t>
            </w:r>
          </w:p>
        </w:tc>
      </w:tr>
      <w:tr w:rsidR="00D57BBE" w:rsidRPr="00540349" w14:paraId="2B09ACC0" w14:textId="77777777" w:rsidTr="00D57BBE">
        <w:tc>
          <w:tcPr>
            <w:tcW w:w="0" w:type="auto"/>
            <w:shd w:val="clear" w:color="auto" w:fill="FFFFFF"/>
            <w:vAlign w:val="center"/>
            <w:hideMark/>
          </w:tcPr>
          <w:p w14:paraId="611F5ABD"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"http://www.mclibre.org/consultar/amaya/css/css-flexbox.html" \l "align-content"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align-content</w:t>
            </w:r>
            <w:proofErr w:type="spellEnd"/>
            <w:r>
              <w:rPr>
                <w:rStyle w:val="Hipervnculo"/>
                <w:rFonts w:ascii="Arial" w:hAnsi="Arial" w:cs="Arial"/>
                <w:color w:val="auto"/>
                <w:sz w:val="20"/>
                <w:szCs w:val="20"/>
              </w:rPr>
              <w:fldChar w:fldCharType="end"/>
            </w:r>
            <w:r w:rsidR="00D57BBE" w:rsidRPr="008869FD">
              <w:rPr>
                <w:rFonts w:ascii="Arial" w:hAnsi="Arial" w:cs="Arial"/>
                <w:sz w:val="20"/>
                <w:szCs w:val="20"/>
                <w:vertAlign w:val="superscript"/>
              </w:rPr>
              <w:t>(3)</w:t>
            </w:r>
          </w:p>
        </w:tc>
        <w:tc>
          <w:tcPr>
            <w:tcW w:w="0" w:type="auto"/>
            <w:shd w:val="clear" w:color="auto" w:fill="FFFFFF"/>
            <w:vAlign w:val="center"/>
            <w:hideMark/>
          </w:tcPr>
          <w:p w14:paraId="0AE8E04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en la dirección secundaria (varias líneas)</w:t>
            </w:r>
          </w:p>
        </w:tc>
        <w:tc>
          <w:tcPr>
            <w:tcW w:w="0" w:type="auto"/>
            <w:shd w:val="clear" w:color="auto" w:fill="FFFFFF"/>
            <w:vAlign w:val="center"/>
            <w:hideMark/>
          </w:tcPr>
          <w:p w14:paraId="22F1A312"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flex-start</w:t>
            </w:r>
            <w:r w:rsidRPr="008869FD">
              <w:rPr>
                <w:rFonts w:ascii="Arial" w:hAnsi="Arial" w:cs="Arial"/>
                <w:sz w:val="20"/>
                <w:szCs w:val="20"/>
                <w:lang w:val="en-US"/>
              </w:rPr>
              <w:t> || </w:t>
            </w:r>
            <w:r w:rsidRPr="008869FD">
              <w:rPr>
                <w:rStyle w:val="css-valor"/>
                <w:rFonts w:ascii="Arial" w:hAnsi="Arial" w:cs="Arial"/>
                <w:sz w:val="20"/>
                <w:szCs w:val="20"/>
                <w:lang w:val="en-US"/>
              </w:rPr>
              <w:t>flex-end</w:t>
            </w:r>
            <w:r w:rsidRPr="008869FD">
              <w:rPr>
                <w:rFonts w:ascii="Arial" w:hAnsi="Arial" w:cs="Arial"/>
                <w:sz w:val="20"/>
                <w:szCs w:val="20"/>
                <w:lang w:val="en-US"/>
              </w:rPr>
              <w:t> || </w:t>
            </w:r>
            <w:r w:rsidRPr="008869FD">
              <w:rPr>
                <w:rStyle w:val="css-valor"/>
                <w:rFonts w:ascii="Arial" w:hAnsi="Arial" w:cs="Arial"/>
                <w:sz w:val="20"/>
                <w:szCs w:val="20"/>
                <w:lang w:val="en-US"/>
              </w:rPr>
              <w:t>center</w:t>
            </w:r>
            <w:r w:rsidRPr="008869FD">
              <w:rPr>
                <w:rFonts w:ascii="Arial" w:hAnsi="Arial" w:cs="Arial"/>
                <w:sz w:val="20"/>
                <w:szCs w:val="20"/>
                <w:lang w:val="en-US"/>
              </w:rPr>
              <w:t> || </w:t>
            </w:r>
            <w:r w:rsidRPr="008869FD">
              <w:rPr>
                <w:rStyle w:val="css-valor"/>
                <w:rFonts w:ascii="Arial" w:hAnsi="Arial" w:cs="Arial"/>
                <w:sz w:val="20"/>
                <w:szCs w:val="20"/>
                <w:lang w:val="en-US"/>
              </w:rPr>
              <w:t>space-between</w:t>
            </w:r>
            <w:r w:rsidRPr="008869FD">
              <w:rPr>
                <w:rFonts w:ascii="Arial" w:hAnsi="Arial" w:cs="Arial"/>
                <w:sz w:val="20"/>
                <w:szCs w:val="20"/>
                <w:lang w:val="en-US"/>
              </w:rPr>
              <w:t> || </w:t>
            </w:r>
            <w:r w:rsidRPr="008869FD">
              <w:rPr>
                <w:rStyle w:val="css-valor"/>
                <w:rFonts w:ascii="Arial" w:hAnsi="Arial" w:cs="Arial"/>
                <w:sz w:val="20"/>
                <w:szCs w:val="20"/>
                <w:lang w:val="en-US"/>
              </w:rPr>
              <w:t>space-around</w:t>
            </w:r>
            <w:r w:rsidRPr="008869FD">
              <w:rPr>
                <w:rFonts w:ascii="Arial" w:hAnsi="Arial" w:cs="Arial"/>
                <w:sz w:val="20"/>
                <w:szCs w:val="20"/>
                <w:lang w:val="en-US"/>
              </w:rPr>
              <w:t> || </w:t>
            </w:r>
            <w:r w:rsidRPr="008869FD">
              <w:rPr>
                <w:rStyle w:val="css-valor"/>
                <w:rFonts w:ascii="Arial" w:hAnsi="Arial" w:cs="Arial"/>
                <w:sz w:val="20"/>
                <w:szCs w:val="20"/>
                <w:lang w:val="en-US"/>
              </w:rPr>
              <w:t>stretch</w:t>
            </w:r>
          </w:p>
        </w:tc>
      </w:tr>
      <w:tr w:rsidR="00D57BBE" w:rsidRPr="008869FD" w14:paraId="690BA60D" w14:textId="77777777" w:rsidTr="00D57BBE">
        <w:tc>
          <w:tcPr>
            <w:tcW w:w="0" w:type="auto"/>
            <w:gridSpan w:val="3"/>
            <w:shd w:val="clear" w:color="auto" w:fill="FFFFFF"/>
            <w:tcMar>
              <w:top w:w="300" w:type="dxa"/>
              <w:left w:w="15" w:type="dxa"/>
              <w:bottom w:w="15" w:type="dxa"/>
              <w:right w:w="15" w:type="dxa"/>
            </w:tcMar>
            <w:vAlign w:val="center"/>
            <w:hideMark/>
          </w:tcPr>
          <w:p w14:paraId="2D3518F8"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Impresora</w:t>
            </w:r>
          </w:p>
        </w:tc>
      </w:tr>
      <w:tr w:rsidR="00D57BBE" w:rsidRPr="008869FD" w14:paraId="69731DF1" w14:textId="77777777" w:rsidTr="00D57BBE">
        <w:tc>
          <w:tcPr>
            <w:tcW w:w="0" w:type="auto"/>
            <w:tcBorders>
              <w:top w:val="nil"/>
              <w:left w:val="nil"/>
              <w:bottom w:val="nil"/>
              <w:right w:val="nil"/>
            </w:tcBorders>
            <w:shd w:val="clear" w:color="auto" w:fill="EEEEEE"/>
            <w:vAlign w:val="center"/>
            <w:hideMark/>
          </w:tcPr>
          <w:p w14:paraId="7EEE374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13CAC67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652C2422"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540349" w14:paraId="2A84D210" w14:textId="77777777" w:rsidTr="00D57BBE">
        <w:tc>
          <w:tcPr>
            <w:tcW w:w="0" w:type="auto"/>
            <w:shd w:val="clear" w:color="auto" w:fill="FFFFFF"/>
            <w:vAlign w:val="center"/>
            <w:hideMark/>
          </w:tcPr>
          <w:p w14:paraId="00508E7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page-break-after</w:t>
            </w:r>
          </w:p>
        </w:tc>
        <w:tc>
          <w:tcPr>
            <w:tcW w:w="0" w:type="auto"/>
            <w:shd w:val="clear" w:color="auto" w:fill="FFFFFF"/>
            <w:vAlign w:val="center"/>
            <w:hideMark/>
          </w:tcPr>
          <w:p w14:paraId="2D76B5B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salto de página después de</w:t>
            </w:r>
          </w:p>
        </w:tc>
        <w:tc>
          <w:tcPr>
            <w:tcW w:w="0" w:type="auto"/>
            <w:shd w:val="clear" w:color="auto" w:fill="FFFFFF"/>
            <w:vAlign w:val="center"/>
            <w:hideMark/>
          </w:tcPr>
          <w:p w14:paraId="3E24F2D6"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auto</w:t>
            </w:r>
            <w:r w:rsidRPr="008869FD">
              <w:rPr>
                <w:rFonts w:ascii="Arial" w:hAnsi="Arial" w:cs="Arial"/>
                <w:sz w:val="20"/>
                <w:szCs w:val="20"/>
                <w:lang w:val="en-US"/>
              </w:rPr>
              <w:t> | </w:t>
            </w:r>
            <w:r w:rsidRPr="008869FD">
              <w:rPr>
                <w:rStyle w:val="css-valor"/>
                <w:rFonts w:ascii="Arial" w:hAnsi="Arial" w:cs="Arial"/>
                <w:sz w:val="20"/>
                <w:szCs w:val="20"/>
                <w:lang w:val="en-US"/>
              </w:rPr>
              <w:t>always</w:t>
            </w:r>
            <w:r w:rsidRPr="008869FD">
              <w:rPr>
                <w:rFonts w:ascii="Arial" w:hAnsi="Arial" w:cs="Arial"/>
                <w:sz w:val="20"/>
                <w:szCs w:val="20"/>
                <w:lang w:val="en-US"/>
              </w:rPr>
              <w:t> | </w:t>
            </w:r>
            <w:r w:rsidRPr="008869FD">
              <w:rPr>
                <w:rStyle w:val="css-valor"/>
                <w:rFonts w:ascii="Arial" w:hAnsi="Arial" w:cs="Arial"/>
                <w:sz w:val="20"/>
                <w:szCs w:val="20"/>
                <w:lang w:val="en-US"/>
              </w:rPr>
              <w:t>avoid</w:t>
            </w:r>
            <w:r w:rsidRPr="008869FD">
              <w:rPr>
                <w:rFonts w:ascii="Arial" w:hAnsi="Arial" w:cs="Arial"/>
                <w:sz w:val="20"/>
                <w:szCs w:val="20"/>
                <w:lang w:val="en-US"/>
              </w:rPr>
              <w:t> | </w:t>
            </w:r>
            <w:r w:rsidRPr="008869FD">
              <w:rPr>
                <w:rStyle w:val="css-valor"/>
                <w:rFonts w:ascii="Arial" w:hAnsi="Arial" w:cs="Arial"/>
                <w:sz w:val="20"/>
                <w:szCs w:val="20"/>
                <w:lang w:val="en-US"/>
              </w:rPr>
              <w:t>left</w:t>
            </w:r>
            <w:r w:rsidRPr="008869FD">
              <w:rPr>
                <w:rFonts w:ascii="Arial" w:hAnsi="Arial" w:cs="Arial"/>
                <w:sz w:val="20"/>
                <w:szCs w:val="20"/>
                <w:lang w:val="en-US"/>
              </w:rPr>
              <w:t> | </w:t>
            </w:r>
            <w:r w:rsidRPr="008869FD">
              <w:rPr>
                <w:rStyle w:val="css-valor"/>
                <w:rFonts w:ascii="Arial" w:hAnsi="Arial" w:cs="Arial"/>
                <w:sz w:val="20"/>
                <w:szCs w:val="20"/>
                <w:lang w:val="en-US"/>
              </w:rPr>
              <w:t>right</w:t>
            </w:r>
          </w:p>
        </w:tc>
      </w:tr>
      <w:tr w:rsidR="00D57BBE" w:rsidRPr="00540349" w14:paraId="064E1601" w14:textId="77777777" w:rsidTr="00D57BBE">
        <w:tc>
          <w:tcPr>
            <w:tcW w:w="0" w:type="auto"/>
            <w:shd w:val="clear" w:color="auto" w:fill="EEEEEE"/>
            <w:vAlign w:val="center"/>
            <w:hideMark/>
          </w:tcPr>
          <w:p w14:paraId="447B6CE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page-break-</w:t>
            </w:r>
            <w:proofErr w:type="spellStart"/>
            <w:r w:rsidRPr="008869FD">
              <w:rPr>
                <w:rFonts w:ascii="Arial" w:hAnsi="Arial" w:cs="Arial"/>
                <w:sz w:val="20"/>
                <w:szCs w:val="20"/>
              </w:rPr>
              <w:t>before</w:t>
            </w:r>
            <w:proofErr w:type="spellEnd"/>
          </w:p>
        </w:tc>
        <w:tc>
          <w:tcPr>
            <w:tcW w:w="0" w:type="auto"/>
            <w:shd w:val="clear" w:color="auto" w:fill="EEEEEE"/>
            <w:vAlign w:val="center"/>
            <w:hideMark/>
          </w:tcPr>
          <w:p w14:paraId="4E0CCF0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salto de página antes de</w:t>
            </w:r>
          </w:p>
        </w:tc>
        <w:tc>
          <w:tcPr>
            <w:tcW w:w="0" w:type="auto"/>
            <w:shd w:val="clear" w:color="auto" w:fill="EEEEEE"/>
            <w:vAlign w:val="center"/>
            <w:hideMark/>
          </w:tcPr>
          <w:p w14:paraId="5C6E15FB"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auto</w:t>
            </w:r>
            <w:r w:rsidRPr="008869FD">
              <w:rPr>
                <w:rFonts w:ascii="Arial" w:hAnsi="Arial" w:cs="Arial"/>
                <w:sz w:val="20"/>
                <w:szCs w:val="20"/>
                <w:lang w:val="en-US"/>
              </w:rPr>
              <w:t> | </w:t>
            </w:r>
            <w:r w:rsidRPr="008869FD">
              <w:rPr>
                <w:rStyle w:val="css-valor"/>
                <w:rFonts w:ascii="Arial" w:hAnsi="Arial" w:cs="Arial"/>
                <w:sz w:val="20"/>
                <w:szCs w:val="20"/>
                <w:lang w:val="en-US"/>
              </w:rPr>
              <w:t>always</w:t>
            </w:r>
            <w:r w:rsidRPr="008869FD">
              <w:rPr>
                <w:rFonts w:ascii="Arial" w:hAnsi="Arial" w:cs="Arial"/>
                <w:sz w:val="20"/>
                <w:szCs w:val="20"/>
                <w:lang w:val="en-US"/>
              </w:rPr>
              <w:t> | </w:t>
            </w:r>
            <w:r w:rsidRPr="008869FD">
              <w:rPr>
                <w:rStyle w:val="css-valor"/>
                <w:rFonts w:ascii="Arial" w:hAnsi="Arial" w:cs="Arial"/>
                <w:sz w:val="20"/>
                <w:szCs w:val="20"/>
                <w:lang w:val="en-US"/>
              </w:rPr>
              <w:t>avoid</w:t>
            </w:r>
            <w:r w:rsidRPr="008869FD">
              <w:rPr>
                <w:rFonts w:ascii="Arial" w:hAnsi="Arial" w:cs="Arial"/>
                <w:sz w:val="20"/>
                <w:szCs w:val="20"/>
                <w:lang w:val="en-US"/>
              </w:rPr>
              <w:t> | </w:t>
            </w:r>
            <w:r w:rsidRPr="008869FD">
              <w:rPr>
                <w:rStyle w:val="css-valor"/>
                <w:rFonts w:ascii="Arial" w:hAnsi="Arial" w:cs="Arial"/>
                <w:sz w:val="20"/>
                <w:szCs w:val="20"/>
                <w:lang w:val="en-US"/>
              </w:rPr>
              <w:t>left</w:t>
            </w:r>
            <w:r w:rsidRPr="008869FD">
              <w:rPr>
                <w:rFonts w:ascii="Arial" w:hAnsi="Arial" w:cs="Arial"/>
                <w:sz w:val="20"/>
                <w:szCs w:val="20"/>
                <w:lang w:val="en-US"/>
              </w:rPr>
              <w:t> | </w:t>
            </w:r>
            <w:r w:rsidRPr="008869FD">
              <w:rPr>
                <w:rStyle w:val="css-valor"/>
                <w:rFonts w:ascii="Arial" w:hAnsi="Arial" w:cs="Arial"/>
                <w:sz w:val="20"/>
                <w:szCs w:val="20"/>
                <w:lang w:val="en-US"/>
              </w:rPr>
              <w:t>right</w:t>
            </w:r>
          </w:p>
        </w:tc>
      </w:tr>
      <w:tr w:rsidR="00D57BBE" w:rsidRPr="008869FD" w14:paraId="128F5E61" w14:textId="77777777" w:rsidTr="00D57BBE">
        <w:tc>
          <w:tcPr>
            <w:tcW w:w="0" w:type="auto"/>
            <w:shd w:val="clear" w:color="auto" w:fill="FFFFFF"/>
            <w:vAlign w:val="center"/>
            <w:hideMark/>
          </w:tcPr>
          <w:p w14:paraId="7CAED35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page-break-</w:t>
            </w:r>
            <w:proofErr w:type="spellStart"/>
            <w:r w:rsidRPr="008869FD">
              <w:rPr>
                <w:rFonts w:ascii="Arial" w:hAnsi="Arial" w:cs="Arial"/>
                <w:sz w:val="20"/>
                <w:szCs w:val="20"/>
              </w:rPr>
              <w:t>inside</w:t>
            </w:r>
            <w:proofErr w:type="spellEnd"/>
          </w:p>
        </w:tc>
        <w:tc>
          <w:tcPr>
            <w:tcW w:w="0" w:type="auto"/>
            <w:shd w:val="clear" w:color="auto" w:fill="FFFFFF"/>
            <w:vAlign w:val="center"/>
            <w:hideMark/>
          </w:tcPr>
          <w:p w14:paraId="59EEAC8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salto de página dentro de</w:t>
            </w:r>
          </w:p>
        </w:tc>
        <w:tc>
          <w:tcPr>
            <w:tcW w:w="0" w:type="auto"/>
            <w:shd w:val="clear" w:color="auto" w:fill="FFFFFF"/>
            <w:vAlign w:val="center"/>
            <w:hideMark/>
          </w:tcPr>
          <w:p w14:paraId="345DEE65"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w:t>
            </w:r>
            <w:proofErr w:type="spellStart"/>
            <w:r w:rsidRPr="008869FD">
              <w:rPr>
                <w:rStyle w:val="css-valor"/>
                <w:rFonts w:ascii="Arial" w:hAnsi="Arial" w:cs="Arial"/>
                <w:sz w:val="20"/>
                <w:szCs w:val="20"/>
              </w:rPr>
              <w:t>avoid</w:t>
            </w:r>
            <w:proofErr w:type="spellEnd"/>
          </w:p>
        </w:tc>
      </w:tr>
      <w:tr w:rsidR="00D57BBE" w:rsidRPr="008869FD" w14:paraId="5C833978" w14:textId="77777777" w:rsidTr="00D57BBE">
        <w:tc>
          <w:tcPr>
            <w:tcW w:w="0" w:type="auto"/>
            <w:shd w:val="clear" w:color="auto" w:fill="EEEEEE"/>
            <w:vAlign w:val="center"/>
            <w:hideMark/>
          </w:tcPr>
          <w:p w14:paraId="21245FDE"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lastRenderedPageBreak/>
              <w:t>orphans</w:t>
            </w:r>
            <w:proofErr w:type="spellEnd"/>
          </w:p>
        </w:tc>
        <w:tc>
          <w:tcPr>
            <w:tcW w:w="0" w:type="auto"/>
            <w:shd w:val="clear" w:color="auto" w:fill="EEEEEE"/>
            <w:vAlign w:val="center"/>
            <w:hideMark/>
          </w:tcPr>
          <w:p w14:paraId="0B7E9D1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 de líneas al final de página</w:t>
            </w:r>
          </w:p>
        </w:tc>
        <w:tc>
          <w:tcPr>
            <w:tcW w:w="0" w:type="auto"/>
            <w:shd w:val="clear" w:color="auto" w:fill="EEEEEE"/>
            <w:vAlign w:val="center"/>
            <w:hideMark/>
          </w:tcPr>
          <w:p w14:paraId="135C71B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número-entero</w:t>
            </w:r>
          </w:p>
        </w:tc>
      </w:tr>
      <w:tr w:rsidR="00D57BBE" w:rsidRPr="008869FD" w14:paraId="528F1457" w14:textId="77777777" w:rsidTr="00D57BBE">
        <w:tc>
          <w:tcPr>
            <w:tcW w:w="0" w:type="auto"/>
            <w:shd w:val="clear" w:color="auto" w:fill="FFFFFF"/>
            <w:vAlign w:val="center"/>
            <w:hideMark/>
          </w:tcPr>
          <w:p w14:paraId="31408F14"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widows</w:t>
            </w:r>
            <w:proofErr w:type="spellEnd"/>
          </w:p>
        </w:tc>
        <w:tc>
          <w:tcPr>
            <w:tcW w:w="0" w:type="auto"/>
            <w:shd w:val="clear" w:color="auto" w:fill="FFFFFF"/>
            <w:vAlign w:val="center"/>
            <w:hideMark/>
          </w:tcPr>
          <w:p w14:paraId="14BDCDF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 de líneas al principio de la página</w:t>
            </w:r>
          </w:p>
        </w:tc>
        <w:tc>
          <w:tcPr>
            <w:tcW w:w="0" w:type="auto"/>
            <w:shd w:val="clear" w:color="auto" w:fill="FFFFFF"/>
            <w:vAlign w:val="center"/>
            <w:hideMark/>
          </w:tcPr>
          <w:p w14:paraId="5093D63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número-entero</w:t>
            </w:r>
          </w:p>
        </w:tc>
      </w:tr>
      <w:tr w:rsidR="00D57BBE" w:rsidRPr="008869FD" w14:paraId="2AFBD5F8" w14:textId="77777777" w:rsidTr="00D57BBE">
        <w:tc>
          <w:tcPr>
            <w:tcW w:w="0" w:type="auto"/>
            <w:gridSpan w:val="3"/>
            <w:shd w:val="clear" w:color="auto" w:fill="FFFFFF"/>
            <w:tcMar>
              <w:top w:w="300" w:type="dxa"/>
              <w:left w:w="15" w:type="dxa"/>
              <w:bottom w:w="15" w:type="dxa"/>
              <w:right w:w="15" w:type="dxa"/>
            </w:tcMar>
            <w:vAlign w:val="center"/>
            <w:hideMark/>
          </w:tcPr>
          <w:p w14:paraId="560C2532"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Interface de usuario</w:t>
            </w:r>
          </w:p>
        </w:tc>
      </w:tr>
      <w:tr w:rsidR="00D57BBE" w:rsidRPr="008869FD" w14:paraId="39145A6D" w14:textId="77777777" w:rsidTr="00D57BBE">
        <w:tc>
          <w:tcPr>
            <w:tcW w:w="0" w:type="auto"/>
            <w:tcBorders>
              <w:top w:val="nil"/>
              <w:left w:val="nil"/>
              <w:bottom w:val="nil"/>
              <w:right w:val="nil"/>
            </w:tcBorders>
            <w:shd w:val="clear" w:color="auto" w:fill="EEEEEE"/>
            <w:vAlign w:val="center"/>
            <w:hideMark/>
          </w:tcPr>
          <w:p w14:paraId="1A4C46AA"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7B3FAAB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548623B3"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65BE2872" w14:textId="77777777" w:rsidTr="00D57BBE">
        <w:tc>
          <w:tcPr>
            <w:tcW w:w="0" w:type="auto"/>
            <w:shd w:val="clear" w:color="auto" w:fill="FFFFFF"/>
            <w:vAlign w:val="center"/>
            <w:hideMark/>
          </w:tcPr>
          <w:p w14:paraId="5CDDDD9D"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"http://www.mclibre.org/consultar/amaya/css/css-interface.html" \l "cursor" </w:instrText>
            </w:r>
            <w:r>
              <w:rPr>
                <w:rStyle w:val="Hipervnculo"/>
                <w:rFonts w:ascii="Arial" w:hAnsi="Arial" w:cs="Arial"/>
                <w:color w:val="auto"/>
                <w:sz w:val="20"/>
                <w:szCs w:val="20"/>
              </w:rPr>
              <w:fldChar w:fldCharType="separate"/>
            </w:r>
            <w:r w:rsidR="00D57BBE" w:rsidRPr="008869FD">
              <w:rPr>
                <w:rStyle w:val="Hipervnculo"/>
                <w:rFonts w:ascii="Arial" w:hAnsi="Arial" w:cs="Arial"/>
                <w:color w:val="auto"/>
                <w:sz w:val="20"/>
                <w:szCs w:val="20"/>
              </w:rPr>
              <w:t>cursor</w:t>
            </w:r>
            <w:r>
              <w:rPr>
                <w:rStyle w:val="Hipervnculo"/>
                <w:rFonts w:ascii="Arial" w:hAnsi="Arial" w:cs="Arial"/>
                <w:color w:val="auto"/>
                <w:sz w:val="20"/>
                <w:szCs w:val="20"/>
              </w:rPr>
              <w:fldChar w:fldCharType="end"/>
            </w:r>
          </w:p>
        </w:tc>
        <w:tc>
          <w:tcPr>
            <w:tcW w:w="0" w:type="auto"/>
            <w:shd w:val="clear" w:color="auto" w:fill="FFFFFF"/>
            <w:vAlign w:val="center"/>
            <w:hideMark/>
          </w:tcPr>
          <w:p w14:paraId="468BBDF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tipo de cursor</w:t>
            </w:r>
          </w:p>
        </w:tc>
        <w:tc>
          <w:tcPr>
            <w:tcW w:w="0" w:type="auto"/>
            <w:shd w:val="clear" w:color="auto" w:fill="FFFFFF"/>
            <w:vAlign w:val="center"/>
            <w:hideMark/>
          </w:tcPr>
          <w:p w14:paraId="7A03256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[uri,]* | </w:t>
            </w:r>
            <w:r w:rsidRPr="008869FD">
              <w:rPr>
                <w:rStyle w:val="css-valor"/>
                <w:rFonts w:ascii="Arial" w:hAnsi="Arial" w:cs="Arial"/>
                <w:sz w:val="20"/>
                <w:szCs w:val="20"/>
              </w:rPr>
              <w:t>auto</w:t>
            </w:r>
            <w:r w:rsidRPr="008869FD">
              <w:rPr>
                <w:rFonts w:ascii="Arial" w:hAnsi="Arial" w:cs="Arial"/>
                <w:sz w:val="20"/>
                <w:szCs w:val="20"/>
              </w:rPr>
              <w:t> | </w:t>
            </w:r>
            <w:r w:rsidRPr="008869FD">
              <w:rPr>
                <w:rStyle w:val="css-valor"/>
                <w:rFonts w:ascii="Arial" w:hAnsi="Arial" w:cs="Arial"/>
                <w:sz w:val="20"/>
                <w:szCs w:val="20"/>
              </w:rPr>
              <w:t>crosshair</w:t>
            </w:r>
            <w:r w:rsidRPr="008869FD">
              <w:rPr>
                <w:rFonts w:ascii="Arial" w:hAnsi="Arial" w:cs="Arial"/>
                <w:sz w:val="20"/>
                <w:szCs w:val="20"/>
              </w:rPr>
              <w:t> | </w:t>
            </w:r>
            <w:r w:rsidRPr="008869FD">
              <w:rPr>
                <w:rStyle w:val="css-valor"/>
                <w:rFonts w:ascii="Arial" w:hAnsi="Arial" w:cs="Arial"/>
                <w:sz w:val="20"/>
                <w:szCs w:val="20"/>
              </w:rPr>
              <w:t>default</w:t>
            </w:r>
            <w:r w:rsidRPr="008869FD">
              <w:rPr>
                <w:rFonts w:ascii="Arial" w:hAnsi="Arial" w:cs="Arial"/>
                <w:sz w:val="20"/>
                <w:szCs w:val="20"/>
              </w:rPr>
              <w:t> | </w:t>
            </w:r>
            <w:r w:rsidRPr="008869FD">
              <w:rPr>
                <w:rStyle w:val="css-valor"/>
                <w:rFonts w:ascii="Arial" w:hAnsi="Arial" w:cs="Arial"/>
                <w:sz w:val="20"/>
                <w:szCs w:val="20"/>
              </w:rPr>
              <w:t>help</w:t>
            </w:r>
            <w:r w:rsidRPr="008869FD">
              <w:rPr>
                <w:rFonts w:ascii="Arial" w:hAnsi="Arial" w:cs="Arial"/>
                <w:sz w:val="20"/>
                <w:szCs w:val="20"/>
              </w:rPr>
              <w:t> | </w:t>
            </w:r>
            <w:r w:rsidRPr="008869FD">
              <w:rPr>
                <w:rStyle w:val="css-valor"/>
                <w:rFonts w:ascii="Arial" w:hAnsi="Arial" w:cs="Arial"/>
                <w:sz w:val="20"/>
                <w:szCs w:val="20"/>
              </w:rPr>
              <w:t>move</w:t>
            </w:r>
            <w:r w:rsidRPr="008869FD">
              <w:rPr>
                <w:rFonts w:ascii="Arial" w:hAnsi="Arial" w:cs="Arial"/>
                <w:sz w:val="20"/>
                <w:szCs w:val="20"/>
              </w:rPr>
              <w:t> | </w:t>
            </w:r>
            <w:r w:rsidRPr="008869FD">
              <w:rPr>
                <w:rStyle w:val="css-valor"/>
                <w:rFonts w:ascii="Arial" w:hAnsi="Arial" w:cs="Arial"/>
                <w:sz w:val="20"/>
                <w:szCs w:val="20"/>
              </w:rPr>
              <w:t>pointer</w:t>
            </w:r>
            <w:r w:rsidRPr="008869FD">
              <w:rPr>
                <w:rFonts w:ascii="Arial" w:hAnsi="Arial" w:cs="Arial"/>
                <w:sz w:val="20"/>
                <w:szCs w:val="20"/>
              </w:rPr>
              <w:t> | </w:t>
            </w:r>
            <w:r w:rsidRPr="008869FD">
              <w:rPr>
                <w:rStyle w:val="css-valor"/>
                <w:rFonts w:ascii="Arial" w:hAnsi="Arial" w:cs="Arial"/>
                <w:sz w:val="20"/>
                <w:szCs w:val="20"/>
              </w:rPr>
              <w:t>progress</w:t>
            </w:r>
            <w:r w:rsidRPr="008869FD">
              <w:rPr>
                <w:rFonts w:ascii="Arial" w:hAnsi="Arial" w:cs="Arial"/>
                <w:sz w:val="20"/>
                <w:szCs w:val="20"/>
              </w:rPr>
              <w:t> | </w:t>
            </w:r>
            <w:r w:rsidRPr="008869FD">
              <w:rPr>
                <w:rStyle w:val="css-valor"/>
                <w:rFonts w:ascii="Arial" w:hAnsi="Arial" w:cs="Arial"/>
                <w:sz w:val="20"/>
                <w:szCs w:val="20"/>
              </w:rPr>
              <w:t>n-resize</w:t>
            </w:r>
            <w:r w:rsidRPr="008869FD">
              <w:rPr>
                <w:rFonts w:ascii="Arial" w:hAnsi="Arial" w:cs="Arial"/>
                <w:sz w:val="20"/>
                <w:szCs w:val="20"/>
              </w:rPr>
              <w:t> | </w:t>
            </w:r>
            <w:r w:rsidRPr="008869FD">
              <w:rPr>
                <w:rStyle w:val="css-valor"/>
                <w:rFonts w:ascii="Arial" w:hAnsi="Arial" w:cs="Arial"/>
                <w:sz w:val="20"/>
                <w:szCs w:val="20"/>
              </w:rPr>
              <w:t>ne-resize</w:t>
            </w:r>
            <w:r w:rsidRPr="008869FD">
              <w:rPr>
                <w:rFonts w:ascii="Arial" w:hAnsi="Arial" w:cs="Arial"/>
                <w:sz w:val="20"/>
                <w:szCs w:val="20"/>
              </w:rPr>
              <w:t> | </w:t>
            </w:r>
            <w:r w:rsidRPr="008869FD">
              <w:rPr>
                <w:rStyle w:val="css-valor"/>
                <w:rFonts w:ascii="Arial" w:hAnsi="Arial" w:cs="Arial"/>
                <w:sz w:val="20"/>
                <w:szCs w:val="20"/>
              </w:rPr>
              <w:t>e-resize</w:t>
            </w:r>
            <w:r w:rsidRPr="008869FD">
              <w:rPr>
                <w:rFonts w:ascii="Arial" w:hAnsi="Arial" w:cs="Arial"/>
                <w:sz w:val="20"/>
                <w:szCs w:val="20"/>
              </w:rPr>
              <w:t> | </w:t>
            </w:r>
            <w:r w:rsidRPr="008869FD">
              <w:rPr>
                <w:rStyle w:val="css-valor"/>
                <w:rFonts w:ascii="Arial" w:hAnsi="Arial" w:cs="Arial"/>
                <w:sz w:val="20"/>
                <w:szCs w:val="20"/>
              </w:rPr>
              <w:t>se-resize</w:t>
            </w:r>
            <w:r w:rsidRPr="008869FD">
              <w:rPr>
                <w:rFonts w:ascii="Arial" w:hAnsi="Arial" w:cs="Arial"/>
                <w:sz w:val="20"/>
                <w:szCs w:val="20"/>
              </w:rPr>
              <w:t> | </w:t>
            </w:r>
            <w:r w:rsidRPr="008869FD">
              <w:rPr>
                <w:rStyle w:val="css-valor"/>
                <w:rFonts w:ascii="Arial" w:hAnsi="Arial" w:cs="Arial"/>
                <w:sz w:val="20"/>
                <w:szCs w:val="20"/>
              </w:rPr>
              <w:t>s-resize</w:t>
            </w:r>
            <w:r w:rsidRPr="008869FD">
              <w:rPr>
                <w:rFonts w:ascii="Arial" w:hAnsi="Arial" w:cs="Arial"/>
                <w:sz w:val="20"/>
                <w:szCs w:val="20"/>
              </w:rPr>
              <w:t> | </w:t>
            </w:r>
            <w:r w:rsidRPr="008869FD">
              <w:rPr>
                <w:rStyle w:val="css-valor"/>
                <w:rFonts w:ascii="Arial" w:hAnsi="Arial" w:cs="Arial"/>
                <w:sz w:val="20"/>
                <w:szCs w:val="20"/>
              </w:rPr>
              <w:t>sw-resize</w:t>
            </w:r>
            <w:r w:rsidRPr="008869FD">
              <w:rPr>
                <w:rFonts w:ascii="Arial" w:hAnsi="Arial" w:cs="Arial"/>
                <w:sz w:val="20"/>
                <w:szCs w:val="20"/>
              </w:rPr>
              <w:t> | </w:t>
            </w:r>
            <w:r w:rsidRPr="008869FD">
              <w:rPr>
                <w:rStyle w:val="css-valor"/>
                <w:rFonts w:ascii="Arial" w:hAnsi="Arial" w:cs="Arial"/>
                <w:sz w:val="20"/>
                <w:szCs w:val="20"/>
              </w:rPr>
              <w:t>w-resize</w:t>
            </w:r>
            <w:r w:rsidRPr="008869FD">
              <w:rPr>
                <w:rFonts w:ascii="Arial" w:hAnsi="Arial" w:cs="Arial"/>
                <w:sz w:val="20"/>
                <w:szCs w:val="20"/>
              </w:rPr>
              <w:t> | </w:t>
            </w:r>
            <w:r w:rsidRPr="008869FD">
              <w:rPr>
                <w:rStyle w:val="css-valor"/>
                <w:rFonts w:ascii="Arial" w:hAnsi="Arial" w:cs="Arial"/>
                <w:sz w:val="20"/>
                <w:szCs w:val="20"/>
              </w:rPr>
              <w:t>nw-resize</w:t>
            </w:r>
            <w:r w:rsidRPr="008869FD">
              <w:rPr>
                <w:rFonts w:ascii="Arial" w:hAnsi="Arial" w:cs="Arial"/>
                <w:sz w:val="20"/>
                <w:szCs w:val="20"/>
              </w:rPr>
              <w:t> | </w:t>
            </w:r>
            <w:r w:rsidRPr="008869FD">
              <w:rPr>
                <w:rStyle w:val="css-valor"/>
                <w:rFonts w:ascii="Arial" w:hAnsi="Arial" w:cs="Arial"/>
                <w:sz w:val="20"/>
                <w:szCs w:val="20"/>
              </w:rPr>
              <w:t>text</w:t>
            </w:r>
            <w:r w:rsidRPr="008869FD">
              <w:rPr>
                <w:rFonts w:ascii="Arial" w:hAnsi="Arial" w:cs="Arial"/>
                <w:sz w:val="20"/>
                <w:szCs w:val="20"/>
              </w:rPr>
              <w:t> | </w:t>
            </w:r>
            <w:r w:rsidRPr="008869FD">
              <w:rPr>
                <w:rStyle w:val="css-valor"/>
                <w:rFonts w:ascii="Arial" w:hAnsi="Arial" w:cs="Arial"/>
                <w:sz w:val="20"/>
                <w:szCs w:val="20"/>
              </w:rPr>
              <w:t>wait</w:t>
            </w:r>
          </w:p>
        </w:tc>
      </w:tr>
      <w:tr w:rsidR="00D57BBE" w:rsidRPr="00540349" w14:paraId="27E218B8" w14:textId="77777777" w:rsidTr="00D57BBE">
        <w:tc>
          <w:tcPr>
            <w:tcW w:w="0" w:type="auto"/>
            <w:shd w:val="clear" w:color="auto" w:fill="EEEEEE"/>
            <w:vAlign w:val="center"/>
            <w:hideMark/>
          </w:tcPr>
          <w:p w14:paraId="4B228364"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"http://www.mclibre.org/consultar/amaya/css/css-interface.html" \l "outline"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outline</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0617755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cuatro bordes simultáneamente</w:t>
            </w:r>
          </w:p>
        </w:tc>
        <w:tc>
          <w:tcPr>
            <w:tcW w:w="0" w:type="auto"/>
            <w:shd w:val="clear" w:color="auto" w:fill="EEEEEE"/>
            <w:vAlign w:val="center"/>
            <w:hideMark/>
          </w:tcPr>
          <w:p w14:paraId="4CFD2E32"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outline-color || outline-width || outline-style</w:t>
            </w:r>
          </w:p>
        </w:tc>
      </w:tr>
      <w:tr w:rsidR="00D57BBE" w:rsidRPr="008869FD" w14:paraId="2FFC7248" w14:textId="77777777" w:rsidTr="00D57BBE">
        <w:tc>
          <w:tcPr>
            <w:tcW w:w="0" w:type="auto"/>
            <w:shd w:val="clear" w:color="auto" w:fill="FFFFFF"/>
            <w:vAlign w:val="center"/>
            <w:hideMark/>
          </w:tcPr>
          <w:p w14:paraId="27DB1B8B"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"http://www.mclibre.org/consultar/amaya/css/css-interface.html" \l "outline-color-width-style"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outline</w:t>
            </w:r>
            <w:proofErr w:type="spellEnd"/>
            <w:r w:rsidR="00D57BBE" w:rsidRPr="008869FD">
              <w:rPr>
                <w:rStyle w:val="Hipervnculo"/>
                <w:rFonts w:ascii="Arial" w:hAnsi="Arial" w:cs="Arial"/>
                <w:color w:val="auto"/>
                <w:sz w:val="20"/>
                <w:szCs w:val="20"/>
              </w:rPr>
              <w:t>-color</w:t>
            </w:r>
            <w:r>
              <w:rPr>
                <w:rStyle w:val="Hipervnculo"/>
                <w:rFonts w:ascii="Arial" w:hAnsi="Arial" w:cs="Arial"/>
                <w:color w:val="auto"/>
                <w:sz w:val="20"/>
                <w:szCs w:val="20"/>
              </w:rPr>
              <w:fldChar w:fldCharType="end"/>
            </w:r>
          </w:p>
        </w:tc>
        <w:tc>
          <w:tcPr>
            <w:tcW w:w="0" w:type="auto"/>
            <w:shd w:val="clear" w:color="auto" w:fill="FFFFFF"/>
            <w:vAlign w:val="center"/>
            <w:hideMark/>
          </w:tcPr>
          <w:p w14:paraId="1BBC6F0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 los bordes</w:t>
            </w:r>
          </w:p>
        </w:tc>
        <w:tc>
          <w:tcPr>
            <w:tcW w:w="0" w:type="auto"/>
            <w:shd w:val="clear" w:color="auto" w:fill="FFFFFF"/>
            <w:vAlign w:val="center"/>
            <w:hideMark/>
          </w:tcPr>
          <w:p w14:paraId="26FC169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w:t>
            </w:r>
          </w:p>
        </w:tc>
      </w:tr>
      <w:tr w:rsidR="00D57BBE" w:rsidRPr="008869FD" w14:paraId="5843DF25" w14:textId="77777777" w:rsidTr="00D57BBE">
        <w:tc>
          <w:tcPr>
            <w:tcW w:w="0" w:type="auto"/>
            <w:shd w:val="clear" w:color="auto" w:fill="EEEEEE"/>
            <w:vAlign w:val="center"/>
            <w:hideMark/>
          </w:tcPr>
          <w:p w14:paraId="02B9078E"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"http://www.mclibre.org/consultar/amaya/css/css-interface.html" \l "outline-color-width-style"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outline-width</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0F638C6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 los bordes</w:t>
            </w:r>
          </w:p>
        </w:tc>
        <w:tc>
          <w:tcPr>
            <w:tcW w:w="0" w:type="auto"/>
            <w:shd w:val="clear" w:color="auto" w:fill="EEEEEE"/>
            <w:vAlign w:val="center"/>
            <w:hideMark/>
          </w:tcPr>
          <w:p w14:paraId="790F3A7E"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border-width</w:t>
            </w:r>
            <w:proofErr w:type="spellEnd"/>
          </w:p>
        </w:tc>
      </w:tr>
      <w:tr w:rsidR="00D57BBE" w:rsidRPr="008869FD" w14:paraId="43DA837F" w14:textId="77777777" w:rsidTr="00D57BBE">
        <w:tc>
          <w:tcPr>
            <w:tcW w:w="0" w:type="auto"/>
            <w:shd w:val="clear" w:color="auto" w:fill="FFFFFF"/>
            <w:vAlign w:val="center"/>
            <w:hideMark/>
          </w:tcPr>
          <w:p w14:paraId="3ED47385"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"http://www.mclibre.org/consultar/amaya/css/css-interface.html" \l "outline-color-width-style"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outline-style</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7760906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estilos de los bordes</w:t>
            </w:r>
          </w:p>
        </w:tc>
        <w:tc>
          <w:tcPr>
            <w:tcW w:w="0" w:type="auto"/>
            <w:shd w:val="clear" w:color="auto" w:fill="FFFFFF"/>
            <w:vAlign w:val="center"/>
            <w:hideMark/>
          </w:tcPr>
          <w:p w14:paraId="4E91A101"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border-style</w:t>
            </w:r>
            <w:proofErr w:type="spellEnd"/>
          </w:p>
        </w:tc>
      </w:tr>
      <w:tr w:rsidR="00D57BBE" w:rsidRPr="008869FD" w14:paraId="07B6FD85" w14:textId="77777777" w:rsidTr="00D57BBE">
        <w:tc>
          <w:tcPr>
            <w:tcW w:w="0" w:type="auto"/>
            <w:gridSpan w:val="3"/>
            <w:shd w:val="clear" w:color="auto" w:fill="FFFFFF"/>
            <w:tcMar>
              <w:top w:w="300" w:type="dxa"/>
              <w:left w:w="15" w:type="dxa"/>
              <w:bottom w:w="15" w:type="dxa"/>
              <w:right w:w="15" w:type="dxa"/>
            </w:tcMar>
            <w:vAlign w:val="center"/>
            <w:hideMark/>
          </w:tcPr>
          <w:p w14:paraId="30F37AB3" w14:textId="77777777" w:rsidR="00D57BBE" w:rsidRPr="008869FD" w:rsidRDefault="00D57BBE" w:rsidP="008869FD">
            <w:pPr>
              <w:spacing w:before="150" w:after="150"/>
              <w:jc w:val="center"/>
              <w:rPr>
                <w:rFonts w:ascii="Arial" w:hAnsi="Arial" w:cs="Arial"/>
                <w:b/>
                <w:bCs/>
                <w:sz w:val="20"/>
                <w:szCs w:val="20"/>
              </w:rPr>
            </w:pPr>
            <w:proofErr w:type="spellStart"/>
            <w:r w:rsidRPr="008869FD">
              <w:rPr>
                <w:rFonts w:ascii="Arial" w:hAnsi="Arial" w:cs="Arial"/>
                <w:b/>
                <w:bCs/>
                <w:sz w:val="20"/>
                <w:szCs w:val="20"/>
              </w:rPr>
              <w:t>Pseudo-elementos</w:t>
            </w:r>
            <w:proofErr w:type="spellEnd"/>
          </w:p>
        </w:tc>
      </w:tr>
      <w:tr w:rsidR="00D57BBE" w:rsidRPr="008869FD" w14:paraId="30B68F4D" w14:textId="77777777" w:rsidTr="00D57BBE">
        <w:tc>
          <w:tcPr>
            <w:tcW w:w="0" w:type="auto"/>
            <w:tcBorders>
              <w:top w:val="nil"/>
              <w:left w:val="nil"/>
              <w:bottom w:val="nil"/>
              <w:right w:val="nil"/>
            </w:tcBorders>
            <w:shd w:val="clear" w:color="auto" w:fill="EEEEEE"/>
            <w:vAlign w:val="center"/>
            <w:hideMark/>
          </w:tcPr>
          <w:p w14:paraId="12289EA7"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Nombre</w:t>
            </w:r>
          </w:p>
        </w:tc>
        <w:tc>
          <w:tcPr>
            <w:tcW w:w="0" w:type="auto"/>
            <w:tcBorders>
              <w:top w:val="nil"/>
              <w:left w:val="nil"/>
              <w:bottom w:val="nil"/>
              <w:right w:val="nil"/>
            </w:tcBorders>
            <w:shd w:val="clear" w:color="auto" w:fill="EEEEEE"/>
            <w:vAlign w:val="center"/>
            <w:hideMark/>
          </w:tcPr>
          <w:p w14:paraId="3B5B1D26"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317A024A"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75D235AD" w14:textId="77777777" w:rsidTr="00D57BBE">
        <w:tc>
          <w:tcPr>
            <w:tcW w:w="0" w:type="auto"/>
            <w:shd w:val="clear" w:color="auto" w:fill="FFFFFF"/>
            <w:vAlign w:val="center"/>
            <w:hideMark/>
          </w:tcPr>
          <w:p w14:paraId="66A43C36"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"http://www.mclibre.org/consultar/amaya/css/css-pseudoclases.html" \l "pseudo-elementos-before-after" </w:instrText>
            </w:r>
            <w:r>
              <w:rPr>
                <w:rStyle w:val="Hipervnculo"/>
                <w:rFonts w:ascii="Arial" w:hAnsi="Arial" w:cs="Arial"/>
                <w:color w:val="auto"/>
                <w:sz w:val="20"/>
                <w:szCs w:val="20"/>
              </w:rPr>
              <w:fldChar w:fldCharType="separate"/>
            </w:r>
            <w:proofErr w:type="gramStart"/>
            <w:r w:rsidR="00D57BBE" w:rsidRPr="008869FD">
              <w:rPr>
                <w:rStyle w:val="Hipervnculo"/>
                <w:rFonts w:ascii="Arial" w:hAnsi="Arial" w:cs="Arial"/>
                <w:color w:val="auto"/>
                <w:sz w:val="20"/>
                <w:szCs w:val="20"/>
              </w:rPr>
              <w:t>::</w:t>
            </w:r>
            <w:proofErr w:type="gramEnd"/>
            <w:r w:rsidR="00D57BBE" w:rsidRPr="008869FD">
              <w:rPr>
                <w:rStyle w:val="Hipervnculo"/>
                <w:rFonts w:ascii="Arial" w:hAnsi="Arial" w:cs="Arial"/>
                <w:color w:val="auto"/>
                <w:sz w:val="20"/>
                <w:szCs w:val="20"/>
              </w:rPr>
              <w:t>after</w:t>
            </w:r>
            <w:r>
              <w:rPr>
                <w:rStyle w:val="Hipervnculo"/>
                <w:rFonts w:ascii="Arial" w:hAnsi="Arial" w:cs="Arial"/>
                <w:color w:val="auto"/>
                <w:sz w:val="20"/>
                <w:szCs w:val="20"/>
              </w:rPr>
              <w:fldChar w:fldCharType="end"/>
            </w:r>
          </w:p>
        </w:tc>
        <w:tc>
          <w:tcPr>
            <w:tcW w:w="0" w:type="auto"/>
            <w:shd w:val="clear" w:color="auto" w:fill="FFFFFF"/>
            <w:vAlign w:val="center"/>
            <w:hideMark/>
          </w:tcPr>
          <w:p w14:paraId="45A6C92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inserta contenido después del elemento</w:t>
            </w:r>
          </w:p>
        </w:tc>
        <w:tc>
          <w:tcPr>
            <w:tcW w:w="0" w:type="auto"/>
            <w:shd w:val="clear" w:color="auto" w:fill="FFFFFF"/>
            <w:vAlign w:val="center"/>
            <w:hideMark/>
          </w:tcPr>
          <w:p w14:paraId="2A7F6F01"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content</w:t>
            </w:r>
            <w:proofErr w:type="spellEnd"/>
            <w:r w:rsidRPr="008869FD">
              <w:rPr>
                <w:rFonts w:ascii="Arial" w:hAnsi="Arial" w:cs="Arial"/>
                <w:sz w:val="20"/>
                <w:szCs w:val="20"/>
              </w:rPr>
              <w:t>: contenido</w:t>
            </w:r>
          </w:p>
        </w:tc>
      </w:tr>
      <w:tr w:rsidR="00D57BBE" w:rsidRPr="008869FD" w14:paraId="1D78B0EB" w14:textId="77777777" w:rsidTr="00D57BBE">
        <w:tc>
          <w:tcPr>
            <w:tcW w:w="0" w:type="auto"/>
            <w:shd w:val="clear" w:color="auto" w:fill="EEEEEE"/>
            <w:vAlign w:val="center"/>
            <w:hideMark/>
          </w:tcPr>
          <w:p w14:paraId="1C623685"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"http://www.mclibre.org/consultar/amaya/css/css-pseudoclases.html" \l "pseudo-elementos-before-after" </w:instrText>
            </w:r>
            <w:r>
              <w:rPr>
                <w:rStyle w:val="Hipervnculo"/>
                <w:rFonts w:ascii="Arial" w:hAnsi="Arial" w:cs="Arial"/>
                <w:color w:val="auto"/>
                <w:sz w:val="20"/>
                <w:szCs w:val="20"/>
              </w:rPr>
              <w:fldChar w:fldCharType="separate"/>
            </w:r>
            <w:proofErr w:type="gramStart"/>
            <w:r w:rsidR="00D57BBE" w:rsidRPr="008869FD">
              <w:rPr>
                <w:rStyle w:val="Hipervnculo"/>
                <w:rFonts w:ascii="Arial" w:hAnsi="Arial" w:cs="Arial"/>
                <w:color w:val="auto"/>
                <w:sz w:val="20"/>
                <w:szCs w:val="20"/>
              </w:rPr>
              <w:t>::</w:t>
            </w:r>
            <w:proofErr w:type="spellStart"/>
            <w:proofErr w:type="gramEnd"/>
            <w:r w:rsidR="00D57BBE" w:rsidRPr="008869FD">
              <w:rPr>
                <w:rStyle w:val="Hipervnculo"/>
                <w:rFonts w:ascii="Arial" w:hAnsi="Arial" w:cs="Arial"/>
                <w:color w:val="auto"/>
                <w:sz w:val="20"/>
                <w:szCs w:val="20"/>
              </w:rPr>
              <w:t>before</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7ED24BC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inserta contenido antes del elemento</w:t>
            </w:r>
          </w:p>
        </w:tc>
        <w:tc>
          <w:tcPr>
            <w:tcW w:w="0" w:type="auto"/>
            <w:shd w:val="clear" w:color="auto" w:fill="EEEEEE"/>
            <w:vAlign w:val="center"/>
            <w:hideMark/>
          </w:tcPr>
          <w:p w14:paraId="64B20BB9"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content</w:t>
            </w:r>
            <w:proofErr w:type="spellEnd"/>
            <w:r w:rsidRPr="008869FD">
              <w:rPr>
                <w:rFonts w:ascii="Arial" w:hAnsi="Arial" w:cs="Arial"/>
                <w:sz w:val="20"/>
                <w:szCs w:val="20"/>
              </w:rPr>
              <w:t>: contenido</w:t>
            </w:r>
          </w:p>
        </w:tc>
      </w:tr>
      <w:tr w:rsidR="00D57BBE" w:rsidRPr="008869FD" w14:paraId="44E0FA85" w14:textId="77777777" w:rsidTr="00D57BBE">
        <w:tc>
          <w:tcPr>
            <w:tcW w:w="0" w:type="auto"/>
            <w:shd w:val="clear" w:color="auto" w:fill="FFFFFF"/>
            <w:vAlign w:val="center"/>
            <w:hideMark/>
          </w:tcPr>
          <w:p w14:paraId="3A27F2C0"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"http://www.mclibre.org/consultar/amaya/css/css-pseudoclases.html" \l "pseudo-elementos-first" </w:instrText>
            </w:r>
            <w:r>
              <w:rPr>
                <w:rStyle w:val="Hipervnculo"/>
                <w:rFonts w:ascii="Arial" w:hAnsi="Arial" w:cs="Arial"/>
                <w:color w:val="auto"/>
                <w:sz w:val="20"/>
                <w:szCs w:val="20"/>
              </w:rPr>
              <w:fldChar w:fldCharType="separate"/>
            </w:r>
            <w:proofErr w:type="gramStart"/>
            <w:r w:rsidR="00D57BBE" w:rsidRPr="008869FD">
              <w:rPr>
                <w:rStyle w:val="Hipervnculo"/>
                <w:rFonts w:ascii="Arial" w:hAnsi="Arial" w:cs="Arial"/>
                <w:color w:val="auto"/>
                <w:sz w:val="20"/>
                <w:szCs w:val="20"/>
              </w:rPr>
              <w:t>::</w:t>
            </w:r>
            <w:proofErr w:type="spellStart"/>
            <w:proofErr w:type="gramEnd"/>
            <w:r w:rsidR="00D57BBE" w:rsidRPr="008869FD">
              <w:rPr>
                <w:rStyle w:val="Hipervnculo"/>
                <w:rFonts w:ascii="Arial" w:hAnsi="Arial" w:cs="Arial"/>
                <w:color w:val="auto"/>
                <w:sz w:val="20"/>
                <w:szCs w:val="20"/>
              </w:rPr>
              <w:t>first-letter</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29987F4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primera letra</w:t>
            </w:r>
          </w:p>
        </w:tc>
        <w:tc>
          <w:tcPr>
            <w:tcW w:w="0" w:type="auto"/>
            <w:shd w:val="clear" w:color="auto" w:fill="FFFFFF"/>
            <w:vAlign w:val="center"/>
            <w:hideMark/>
          </w:tcPr>
          <w:p w14:paraId="5A56895F" w14:textId="77777777" w:rsidR="00D57BBE" w:rsidRPr="008869FD" w:rsidRDefault="00D57BBE" w:rsidP="008869FD">
            <w:pPr>
              <w:spacing w:before="150" w:after="150"/>
              <w:jc w:val="center"/>
              <w:rPr>
                <w:rFonts w:ascii="Arial" w:hAnsi="Arial" w:cs="Arial"/>
                <w:sz w:val="20"/>
                <w:szCs w:val="20"/>
              </w:rPr>
            </w:pPr>
          </w:p>
        </w:tc>
      </w:tr>
      <w:tr w:rsidR="00D57BBE" w:rsidRPr="008869FD" w14:paraId="21C692AE" w14:textId="77777777" w:rsidTr="00D57BBE">
        <w:tc>
          <w:tcPr>
            <w:tcW w:w="0" w:type="auto"/>
            <w:shd w:val="clear" w:color="auto" w:fill="EEEEEE"/>
            <w:vAlign w:val="center"/>
            <w:hideMark/>
          </w:tcPr>
          <w:p w14:paraId="05F7A792"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"http://www.mclibre.org/consultar/amaya/css/css-pseudoclases.html" \l "pseudo-elementos-first" </w:instrText>
            </w:r>
            <w:r>
              <w:rPr>
                <w:rStyle w:val="Hipervnculo"/>
                <w:rFonts w:ascii="Arial" w:hAnsi="Arial" w:cs="Arial"/>
                <w:color w:val="auto"/>
                <w:sz w:val="20"/>
                <w:szCs w:val="20"/>
              </w:rPr>
              <w:fldChar w:fldCharType="separate"/>
            </w:r>
            <w:proofErr w:type="gramStart"/>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first</w:t>
            </w:r>
            <w:proofErr w:type="gramEnd"/>
            <w:r w:rsidR="00D57BBE" w:rsidRPr="008869FD">
              <w:rPr>
                <w:rStyle w:val="Hipervnculo"/>
                <w:rFonts w:ascii="Arial" w:hAnsi="Arial" w:cs="Arial"/>
                <w:color w:val="auto"/>
                <w:sz w:val="20"/>
                <w:szCs w:val="20"/>
              </w:rPr>
              <w:t>:line</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08E44B0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primera línea de texto</w:t>
            </w:r>
          </w:p>
        </w:tc>
        <w:tc>
          <w:tcPr>
            <w:tcW w:w="0" w:type="auto"/>
            <w:shd w:val="clear" w:color="auto" w:fill="EEEEEE"/>
            <w:vAlign w:val="center"/>
            <w:hideMark/>
          </w:tcPr>
          <w:p w14:paraId="392028B6" w14:textId="77777777" w:rsidR="00D57BBE" w:rsidRPr="008869FD" w:rsidRDefault="00D57BBE" w:rsidP="008869FD">
            <w:pPr>
              <w:spacing w:before="150" w:after="150"/>
              <w:jc w:val="center"/>
              <w:rPr>
                <w:rFonts w:ascii="Arial" w:hAnsi="Arial" w:cs="Arial"/>
                <w:sz w:val="20"/>
                <w:szCs w:val="20"/>
              </w:rPr>
            </w:pPr>
          </w:p>
        </w:tc>
      </w:tr>
      <w:tr w:rsidR="00D57BBE" w:rsidRPr="00540349" w14:paraId="37C813EC" w14:textId="77777777" w:rsidTr="00D57BBE">
        <w:tc>
          <w:tcPr>
            <w:tcW w:w="0" w:type="auto"/>
            <w:shd w:val="clear" w:color="auto" w:fill="FFFFFF"/>
            <w:vAlign w:val="center"/>
            <w:hideMark/>
          </w:tcPr>
          <w:p w14:paraId="59F5D867"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"http://www.mclibre.org/consultar/amaya/css/css-pseudoclases.html" \l "content"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content</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477BD44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contenido generado</w:t>
            </w:r>
          </w:p>
        </w:tc>
        <w:tc>
          <w:tcPr>
            <w:tcW w:w="0" w:type="auto"/>
            <w:shd w:val="clear" w:color="auto" w:fill="FFFFFF"/>
            <w:vAlign w:val="center"/>
            <w:hideMark/>
          </w:tcPr>
          <w:p w14:paraId="748BF1CC"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normal</w:t>
            </w:r>
            <w:r w:rsidRPr="008869FD">
              <w:rPr>
                <w:rFonts w:ascii="Arial" w:hAnsi="Arial" w:cs="Arial"/>
                <w:sz w:val="20"/>
                <w:szCs w:val="20"/>
                <w:vertAlign w:val="superscript"/>
                <w:lang w:val="en-US"/>
              </w:rPr>
              <w:t>(+)</w:t>
            </w:r>
            <w:r w:rsidRPr="008869FD">
              <w:rPr>
                <w:rFonts w:ascii="Arial" w:hAnsi="Arial" w:cs="Arial"/>
                <w:sz w:val="20"/>
                <w:szCs w:val="20"/>
                <w:lang w:val="en-US"/>
              </w:rPr>
              <w:t> | </w:t>
            </w:r>
            <w:r w:rsidRPr="008869FD">
              <w:rPr>
                <w:rStyle w:val="css-valor"/>
                <w:rFonts w:ascii="Arial" w:hAnsi="Arial" w:cs="Arial"/>
                <w:sz w:val="20"/>
                <w:szCs w:val="20"/>
                <w:lang w:val="en-US"/>
              </w:rPr>
              <w:t>none</w:t>
            </w:r>
            <w:r w:rsidRPr="008869FD">
              <w:rPr>
                <w:rFonts w:ascii="Arial" w:hAnsi="Arial" w:cs="Arial"/>
                <w:sz w:val="20"/>
                <w:szCs w:val="20"/>
                <w:vertAlign w:val="superscript"/>
                <w:lang w:val="en-US"/>
              </w:rPr>
              <w:t>(+)</w:t>
            </w:r>
            <w:r w:rsidRPr="008869FD">
              <w:rPr>
                <w:rFonts w:ascii="Arial" w:hAnsi="Arial" w:cs="Arial"/>
                <w:sz w:val="20"/>
                <w:szCs w:val="20"/>
                <w:lang w:val="en-US"/>
              </w:rPr>
              <w:t xml:space="preserve"> | [ </w:t>
            </w:r>
            <w:proofErr w:type="spellStart"/>
            <w:r w:rsidRPr="008869FD">
              <w:rPr>
                <w:rFonts w:ascii="Arial" w:hAnsi="Arial" w:cs="Arial"/>
                <w:sz w:val="20"/>
                <w:szCs w:val="20"/>
                <w:lang w:val="en-US"/>
              </w:rPr>
              <w:t>texto</w:t>
            </w:r>
            <w:proofErr w:type="spellEnd"/>
            <w:r w:rsidRPr="008869FD">
              <w:rPr>
                <w:rFonts w:ascii="Arial" w:hAnsi="Arial" w:cs="Arial"/>
                <w:sz w:val="20"/>
                <w:szCs w:val="20"/>
                <w:lang w:val="en-US"/>
              </w:rPr>
              <w:t xml:space="preserve"> | </w:t>
            </w:r>
            <w:proofErr w:type="spellStart"/>
            <w:r w:rsidRPr="008869FD">
              <w:rPr>
                <w:rFonts w:ascii="Arial" w:hAnsi="Arial" w:cs="Arial"/>
                <w:sz w:val="20"/>
                <w:szCs w:val="20"/>
                <w:lang w:val="en-US"/>
              </w:rPr>
              <w:t>uri</w:t>
            </w:r>
            <w:proofErr w:type="spellEnd"/>
            <w:r w:rsidRPr="008869FD">
              <w:rPr>
                <w:rFonts w:ascii="Arial" w:hAnsi="Arial" w:cs="Arial"/>
                <w:sz w:val="20"/>
                <w:szCs w:val="20"/>
                <w:lang w:val="en-US"/>
              </w:rPr>
              <w:t xml:space="preserve"> | </w:t>
            </w:r>
            <w:proofErr w:type="spellStart"/>
            <w:r w:rsidRPr="008869FD">
              <w:rPr>
                <w:rFonts w:ascii="Arial" w:hAnsi="Arial" w:cs="Arial"/>
                <w:sz w:val="20"/>
                <w:szCs w:val="20"/>
                <w:lang w:val="en-US"/>
              </w:rPr>
              <w:t>contador</w:t>
            </w:r>
            <w:proofErr w:type="spellEnd"/>
            <w:r w:rsidRPr="008869FD">
              <w:rPr>
                <w:rFonts w:ascii="Arial" w:hAnsi="Arial" w:cs="Arial"/>
                <w:sz w:val="20"/>
                <w:szCs w:val="20"/>
                <w:lang w:val="en-US"/>
              </w:rPr>
              <w:t xml:space="preserve"> | </w:t>
            </w:r>
            <w:proofErr w:type="spellStart"/>
            <w:r w:rsidRPr="008869FD">
              <w:rPr>
                <w:rFonts w:ascii="Arial" w:hAnsi="Arial" w:cs="Arial"/>
                <w:sz w:val="20"/>
                <w:szCs w:val="20"/>
                <w:lang w:val="en-US"/>
              </w:rPr>
              <w:t>attr</w:t>
            </w:r>
            <w:proofErr w:type="spellEnd"/>
            <w:r w:rsidRPr="008869FD">
              <w:rPr>
                <w:rFonts w:ascii="Arial" w:hAnsi="Arial" w:cs="Arial"/>
                <w:sz w:val="20"/>
                <w:szCs w:val="20"/>
                <w:lang w:val="en-US"/>
              </w:rPr>
              <w:t>(</w:t>
            </w:r>
            <w:proofErr w:type="spellStart"/>
            <w:r w:rsidRPr="008869FD">
              <w:rPr>
                <w:rFonts w:ascii="Arial" w:hAnsi="Arial" w:cs="Arial"/>
                <w:sz w:val="20"/>
                <w:szCs w:val="20"/>
                <w:lang w:val="en-US"/>
              </w:rPr>
              <w:t>atributo</w:t>
            </w:r>
            <w:proofErr w:type="spellEnd"/>
            <w:r w:rsidRPr="008869FD">
              <w:rPr>
                <w:rFonts w:ascii="Arial" w:hAnsi="Arial" w:cs="Arial"/>
                <w:sz w:val="20"/>
                <w:szCs w:val="20"/>
                <w:lang w:val="en-US"/>
              </w:rPr>
              <w:t>) | </w:t>
            </w:r>
            <w:r w:rsidRPr="008869FD">
              <w:rPr>
                <w:rStyle w:val="css-valor"/>
                <w:rFonts w:ascii="Arial" w:hAnsi="Arial" w:cs="Arial"/>
                <w:sz w:val="20"/>
                <w:szCs w:val="20"/>
                <w:lang w:val="en-US"/>
              </w:rPr>
              <w:t>open-quote</w:t>
            </w:r>
            <w:r w:rsidRPr="008869FD">
              <w:rPr>
                <w:rFonts w:ascii="Arial" w:hAnsi="Arial" w:cs="Arial"/>
                <w:sz w:val="20"/>
                <w:szCs w:val="20"/>
                <w:lang w:val="en-US"/>
              </w:rPr>
              <w:t> | </w:t>
            </w:r>
            <w:r w:rsidRPr="008869FD">
              <w:rPr>
                <w:rStyle w:val="css-valor"/>
                <w:rFonts w:ascii="Arial" w:hAnsi="Arial" w:cs="Arial"/>
                <w:sz w:val="20"/>
                <w:szCs w:val="20"/>
                <w:lang w:val="en-US"/>
              </w:rPr>
              <w:t>close-quote</w:t>
            </w:r>
            <w:r w:rsidRPr="008869FD">
              <w:rPr>
                <w:rFonts w:ascii="Arial" w:hAnsi="Arial" w:cs="Arial"/>
                <w:sz w:val="20"/>
                <w:szCs w:val="20"/>
                <w:lang w:val="en-US"/>
              </w:rPr>
              <w:t> | </w:t>
            </w:r>
            <w:r w:rsidRPr="008869FD">
              <w:rPr>
                <w:rStyle w:val="css-valor"/>
                <w:rFonts w:ascii="Arial" w:hAnsi="Arial" w:cs="Arial"/>
                <w:sz w:val="20"/>
                <w:szCs w:val="20"/>
                <w:lang w:val="en-US"/>
              </w:rPr>
              <w:t>no-open-quote</w:t>
            </w:r>
            <w:r w:rsidRPr="008869FD">
              <w:rPr>
                <w:rFonts w:ascii="Arial" w:hAnsi="Arial" w:cs="Arial"/>
                <w:sz w:val="20"/>
                <w:szCs w:val="20"/>
                <w:lang w:val="en-US"/>
              </w:rPr>
              <w:t> | </w:t>
            </w:r>
            <w:r w:rsidRPr="008869FD">
              <w:rPr>
                <w:rStyle w:val="css-valor"/>
                <w:rFonts w:ascii="Arial" w:hAnsi="Arial" w:cs="Arial"/>
                <w:sz w:val="20"/>
                <w:szCs w:val="20"/>
                <w:lang w:val="en-US"/>
              </w:rPr>
              <w:t>no-close-quote</w:t>
            </w:r>
            <w:r w:rsidRPr="008869FD">
              <w:rPr>
                <w:rFonts w:ascii="Arial" w:hAnsi="Arial" w:cs="Arial"/>
                <w:sz w:val="20"/>
                <w:szCs w:val="20"/>
                <w:lang w:val="en-US"/>
              </w:rPr>
              <w:t>]+</w:t>
            </w:r>
          </w:p>
        </w:tc>
      </w:tr>
      <w:tr w:rsidR="00D57BBE" w:rsidRPr="008869FD" w14:paraId="551B7F20" w14:textId="77777777" w:rsidTr="00D57BBE">
        <w:tc>
          <w:tcPr>
            <w:tcW w:w="0" w:type="auto"/>
            <w:shd w:val="clear" w:color="auto" w:fill="EEEEEE"/>
            <w:vAlign w:val="center"/>
            <w:hideMark/>
          </w:tcPr>
          <w:p w14:paraId="11B12578"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lastRenderedPageBreak/>
              <w:fldChar w:fldCharType="begin"/>
            </w:r>
            <w:r>
              <w:rPr>
                <w:rStyle w:val="Hipervnculo"/>
                <w:rFonts w:ascii="Arial" w:hAnsi="Arial" w:cs="Arial"/>
                <w:color w:val="auto"/>
                <w:sz w:val="20"/>
                <w:szCs w:val="20"/>
              </w:rPr>
              <w:instrText xml:space="preserve"> HYPERLINK "http://www.mclibre.org/consultar/amaya/css/css-pseudoclases.html" \l "counter"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counter-increment</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53F7332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incremento de contador</w:t>
            </w:r>
          </w:p>
        </w:tc>
        <w:tc>
          <w:tcPr>
            <w:tcW w:w="0" w:type="auto"/>
            <w:shd w:val="clear" w:color="auto" w:fill="EEEEEE"/>
            <w:vAlign w:val="center"/>
            <w:hideMark/>
          </w:tcPr>
          <w:p w14:paraId="4D73233B"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 identificador número-entero? ]+</w:t>
            </w:r>
          </w:p>
        </w:tc>
      </w:tr>
      <w:tr w:rsidR="00D57BBE" w:rsidRPr="008869FD" w14:paraId="44093177" w14:textId="77777777" w:rsidTr="00D57BBE">
        <w:tc>
          <w:tcPr>
            <w:tcW w:w="0" w:type="auto"/>
            <w:shd w:val="clear" w:color="auto" w:fill="FFFFFF"/>
            <w:vAlign w:val="center"/>
            <w:hideMark/>
          </w:tcPr>
          <w:p w14:paraId="1AE8CFA9"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"http://www.mclibre.org/consultar/amaya/css/css-pseudoclases.html" \l "counter"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counter-reset</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7073427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puesto a cero de contador</w:t>
            </w:r>
          </w:p>
        </w:tc>
        <w:tc>
          <w:tcPr>
            <w:tcW w:w="0" w:type="auto"/>
            <w:shd w:val="clear" w:color="auto" w:fill="FFFFFF"/>
            <w:vAlign w:val="center"/>
            <w:hideMark/>
          </w:tcPr>
          <w:p w14:paraId="10CA82D0"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 identificador número-entero? ]+</w:t>
            </w:r>
          </w:p>
        </w:tc>
      </w:tr>
      <w:tr w:rsidR="00D57BBE" w:rsidRPr="008869FD" w14:paraId="5BE70827" w14:textId="77777777" w:rsidTr="00D57BBE">
        <w:tc>
          <w:tcPr>
            <w:tcW w:w="0" w:type="auto"/>
            <w:shd w:val="clear" w:color="auto" w:fill="EEEEEE"/>
            <w:vAlign w:val="center"/>
            <w:hideMark/>
          </w:tcPr>
          <w:p w14:paraId="2FBB7C25"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quotes</w:t>
            </w:r>
            <w:proofErr w:type="spellEnd"/>
          </w:p>
        </w:tc>
        <w:tc>
          <w:tcPr>
            <w:tcW w:w="0" w:type="auto"/>
            <w:shd w:val="clear" w:color="auto" w:fill="EEEEEE"/>
            <w:vAlign w:val="center"/>
            <w:hideMark/>
          </w:tcPr>
          <w:p w14:paraId="4696701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comillas</w:t>
            </w:r>
          </w:p>
        </w:tc>
        <w:tc>
          <w:tcPr>
            <w:tcW w:w="0" w:type="auto"/>
            <w:shd w:val="clear" w:color="auto" w:fill="EEEEEE"/>
            <w:vAlign w:val="center"/>
            <w:hideMark/>
          </w:tcPr>
          <w:p w14:paraId="1456AAE6"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 texto-apertura texto-cierre ]+</w:t>
            </w:r>
          </w:p>
        </w:tc>
      </w:tr>
      <w:tr w:rsidR="00D57BBE" w:rsidRPr="008869FD" w14:paraId="6BAD4C93" w14:textId="77777777" w:rsidTr="00D57BBE">
        <w:tc>
          <w:tcPr>
            <w:tcW w:w="0" w:type="auto"/>
            <w:gridSpan w:val="3"/>
            <w:shd w:val="clear" w:color="auto" w:fill="FFFFFF"/>
            <w:tcMar>
              <w:top w:w="300" w:type="dxa"/>
              <w:left w:w="15" w:type="dxa"/>
              <w:bottom w:w="15" w:type="dxa"/>
              <w:right w:w="15" w:type="dxa"/>
            </w:tcMar>
            <w:vAlign w:val="center"/>
            <w:hideMark/>
          </w:tcPr>
          <w:p w14:paraId="4930AEC3" w14:textId="77777777" w:rsidR="00D57BBE" w:rsidRPr="008869FD" w:rsidRDefault="00D57BBE" w:rsidP="008869FD">
            <w:pPr>
              <w:spacing w:before="150" w:after="150"/>
              <w:jc w:val="center"/>
              <w:rPr>
                <w:rFonts w:ascii="Arial" w:hAnsi="Arial" w:cs="Arial"/>
                <w:b/>
                <w:bCs/>
                <w:sz w:val="20"/>
                <w:szCs w:val="20"/>
              </w:rPr>
            </w:pPr>
            <w:proofErr w:type="spellStart"/>
            <w:r w:rsidRPr="008869FD">
              <w:rPr>
                <w:rFonts w:ascii="Arial" w:hAnsi="Arial" w:cs="Arial"/>
                <w:b/>
                <w:bCs/>
                <w:sz w:val="20"/>
                <w:szCs w:val="20"/>
              </w:rPr>
              <w:t>Pseudo-clases</w:t>
            </w:r>
            <w:proofErr w:type="spellEnd"/>
          </w:p>
        </w:tc>
      </w:tr>
      <w:tr w:rsidR="00D57BBE" w:rsidRPr="008869FD" w14:paraId="33061998" w14:textId="77777777" w:rsidTr="00D57BBE">
        <w:tc>
          <w:tcPr>
            <w:tcW w:w="0" w:type="auto"/>
            <w:tcBorders>
              <w:top w:val="nil"/>
              <w:left w:val="nil"/>
              <w:bottom w:val="nil"/>
              <w:right w:val="nil"/>
            </w:tcBorders>
            <w:shd w:val="clear" w:color="auto" w:fill="EEEEEE"/>
            <w:vAlign w:val="center"/>
            <w:hideMark/>
          </w:tcPr>
          <w:p w14:paraId="725F8628"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Nombre</w:t>
            </w:r>
          </w:p>
        </w:tc>
        <w:tc>
          <w:tcPr>
            <w:tcW w:w="0" w:type="auto"/>
            <w:tcBorders>
              <w:top w:val="nil"/>
              <w:left w:val="nil"/>
              <w:bottom w:val="nil"/>
              <w:right w:val="nil"/>
            </w:tcBorders>
            <w:shd w:val="clear" w:color="auto" w:fill="EEEEEE"/>
            <w:vAlign w:val="center"/>
            <w:hideMark/>
          </w:tcPr>
          <w:p w14:paraId="55AA95F4"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0C47A15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6344BAA1" w14:textId="77777777" w:rsidTr="00D57BBE">
        <w:tc>
          <w:tcPr>
            <w:tcW w:w="0" w:type="auto"/>
            <w:shd w:val="clear" w:color="auto" w:fill="FFFFFF"/>
            <w:vAlign w:val="center"/>
            <w:hideMark/>
          </w:tcPr>
          <w:p w14:paraId="0C10A786"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"http://www.mclibre.org/consultar/amaya/css/css-pseudoclases.html" \l "pseudo-clase-dinamicas" </w:instrText>
            </w:r>
            <w:r>
              <w:rPr>
                <w:rStyle w:val="Hipervnculo"/>
                <w:rFonts w:ascii="Arial" w:hAnsi="Arial" w:cs="Arial"/>
                <w:color w:val="auto"/>
                <w:sz w:val="20"/>
                <w:szCs w:val="20"/>
              </w:rPr>
              <w:fldChar w:fldCharType="separate"/>
            </w:r>
            <w:proofErr w:type="gramStart"/>
            <w:r w:rsidR="00D57BBE" w:rsidRPr="008869FD">
              <w:rPr>
                <w:rStyle w:val="Hipervnculo"/>
                <w:rFonts w:ascii="Arial" w:hAnsi="Arial" w:cs="Arial"/>
                <w:color w:val="auto"/>
                <w:sz w:val="20"/>
                <w:szCs w:val="20"/>
              </w:rPr>
              <w:t>:active</w:t>
            </w:r>
            <w:proofErr w:type="gramEnd"/>
            <w:r>
              <w:rPr>
                <w:rStyle w:val="Hipervnculo"/>
                <w:rFonts w:ascii="Arial" w:hAnsi="Arial" w:cs="Arial"/>
                <w:color w:val="auto"/>
                <w:sz w:val="20"/>
                <w:szCs w:val="20"/>
              </w:rPr>
              <w:fldChar w:fldCharType="end"/>
            </w:r>
          </w:p>
        </w:tc>
        <w:tc>
          <w:tcPr>
            <w:tcW w:w="0" w:type="auto"/>
            <w:shd w:val="clear" w:color="auto" w:fill="FFFFFF"/>
            <w:vAlign w:val="center"/>
            <w:hideMark/>
          </w:tcPr>
          <w:p w14:paraId="75F7883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cuando se hace clic sobre el elemento</w:t>
            </w:r>
          </w:p>
        </w:tc>
        <w:tc>
          <w:tcPr>
            <w:tcW w:w="0" w:type="auto"/>
            <w:shd w:val="clear" w:color="auto" w:fill="FFFFFF"/>
            <w:vAlign w:val="center"/>
            <w:hideMark/>
          </w:tcPr>
          <w:p w14:paraId="343152DD" w14:textId="77777777" w:rsidR="00D57BBE" w:rsidRPr="008869FD" w:rsidRDefault="00D57BBE" w:rsidP="008869FD">
            <w:pPr>
              <w:spacing w:before="150" w:after="150"/>
              <w:jc w:val="center"/>
              <w:rPr>
                <w:rFonts w:ascii="Arial" w:hAnsi="Arial" w:cs="Arial"/>
                <w:sz w:val="20"/>
                <w:szCs w:val="20"/>
              </w:rPr>
            </w:pPr>
          </w:p>
        </w:tc>
      </w:tr>
      <w:tr w:rsidR="00D57BBE" w:rsidRPr="008869FD" w14:paraId="12BD89ED" w14:textId="77777777" w:rsidTr="00D57BBE">
        <w:tc>
          <w:tcPr>
            <w:tcW w:w="0" w:type="auto"/>
            <w:shd w:val="clear" w:color="auto" w:fill="EEEEEE"/>
            <w:vAlign w:val="center"/>
            <w:hideMark/>
          </w:tcPr>
          <w:p w14:paraId="5EB8A43A"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"http://www.mclibre.org/consultar/amaya/css/css-pseudoclases.html" \l "first-child" </w:instrText>
            </w:r>
            <w:r>
              <w:rPr>
                <w:rStyle w:val="Hipervnculo"/>
                <w:rFonts w:ascii="Arial" w:hAnsi="Arial" w:cs="Arial"/>
                <w:color w:val="auto"/>
                <w:sz w:val="20"/>
                <w:szCs w:val="20"/>
              </w:rPr>
              <w:fldChar w:fldCharType="separate"/>
            </w:r>
            <w:proofErr w:type="gramStart"/>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first</w:t>
            </w:r>
            <w:proofErr w:type="gramEnd"/>
            <w:r w:rsidR="00D57BBE" w:rsidRPr="008869FD">
              <w:rPr>
                <w:rStyle w:val="Hipervnculo"/>
                <w:rFonts w:ascii="Arial" w:hAnsi="Arial" w:cs="Arial"/>
                <w:color w:val="auto"/>
                <w:sz w:val="20"/>
                <w:szCs w:val="20"/>
              </w:rPr>
              <w:t>-child</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6C813AE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primer elemento hijo</w:t>
            </w:r>
          </w:p>
        </w:tc>
        <w:tc>
          <w:tcPr>
            <w:tcW w:w="0" w:type="auto"/>
            <w:shd w:val="clear" w:color="auto" w:fill="EEEEEE"/>
            <w:vAlign w:val="center"/>
            <w:hideMark/>
          </w:tcPr>
          <w:p w14:paraId="34BEB1F3" w14:textId="77777777" w:rsidR="00D57BBE" w:rsidRPr="008869FD" w:rsidRDefault="00D57BBE" w:rsidP="008869FD">
            <w:pPr>
              <w:spacing w:before="150" w:after="150"/>
              <w:jc w:val="center"/>
              <w:rPr>
                <w:rFonts w:ascii="Arial" w:hAnsi="Arial" w:cs="Arial"/>
                <w:sz w:val="20"/>
                <w:szCs w:val="20"/>
              </w:rPr>
            </w:pPr>
          </w:p>
        </w:tc>
      </w:tr>
      <w:tr w:rsidR="00D57BBE" w:rsidRPr="008869FD" w14:paraId="38EA16C5" w14:textId="77777777" w:rsidTr="00D57BBE">
        <w:tc>
          <w:tcPr>
            <w:tcW w:w="0" w:type="auto"/>
            <w:shd w:val="clear" w:color="auto" w:fill="FFFFFF"/>
            <w:vAlign w:val="center"/>
            <w:hideMark/>
          </w:tcPr>
          <w:p w14:paraId="0C6109FD"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"http://www.mclibre.org/consultar/amaya/css/css-pseudoclases.html" \l "pseudo-clase-dinamicas" </w:instrText>
            </w:r>
            <w:r>
              <w:rPr>
                <w:rStyle w:val="Hipervnculo"/>
                <w:rFonts w:ascii="Arial" w:hAnsi="Arial" w:cs="Arial"/>
                <w:color w:val="auto"/>
                <w:sz w:val="20"/>
                <w:szCs w:val="20"/>
              </w:rPr>
              <w:fldChar w:fldCharType="separate"/>
            </w:r>
            <w:proofErr w:type="gramStart"/>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focus</w:t>
            </w:r>
            <w:proofErr w:type="spellEnd"/>
            <w:proofErr w:type="gramEnd"/>
            <w:r>
              <w:rPr>
                <w:rStyle w:val="Hipervnculo"/>
                <w:rFonts w:ascii="Arial" w:hAnsi="Arial" w:cs="Arial"/>
                <w:color w:val="auto"/>
                <w:sz w:val="20"/>
                <w:szCs w:val="20"/>
              </w:rPr>
              <w:fldChar w:fldCharType="end"/>
            </w:r>
          </w:p>
        </w:tc>
        <w:tc>
          <w:tcPr>
            <w:tcW w:w="0" w:type="auto"/>
            <w:shd w:val="clear" w:color="auto" w:fill="FFFFFF"/>
            <w:vAlign w:val="center"/>
            <w:hideMark/>
          </w:tcPr>
          <w:p w14:paraId="01C8EDE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cuando el elemento tiene el foco</w:t>
            </w:r>
          </w:p>
        </w:tc>
        <w:tc>
          <w:tcPr>
            <w:tcW w:w="0" w:type="auto"/>
            <w:shd w:val="clear" w:color="auto" w:fill="FFFFFF"/>
            <w:vAlign w:val="center"/>
            <w:hideMark/>
          </w:tcPr>
          <w:p w14:paraId="145C6DB9" w14:textId="77777777" w:rsidR="00D57BBE" w:rsidRPr="008869FD" w:rsidRDefault="00D57BBE" w:rsidP="008869FD">
            <w:pPr>
              <w:spacing w:before="150" w:after="150"/>
              <w:jc w:val="center"/>
              <w:rPr>
                <w:rFonts w:ascii="Arial" w:hAnsi="Arial" w:cs="Arial"/>
                <w:sz w:val="20"/>
                <w:szCs w:val="20"/>
              </w:rPr>
            </w:pPr>
          </w:p>
        </w:tc>
      </w:tr>
      <w:tr w:rsidR="00D57BBE" w:rsidRPr="008869FD" w14:paraId="10D059F4" w14:textId="77777777" w:rsidTr="00D57BBE">
        <w:tc>
          <w:tcPr>
            <w:tcW w:w="0" w:type="auto"/>
            <w:shd w:val="clear" w:color="auto" w:fill="EEEEEE"/>
            <w:vAlign w:val="center"/>
            <w:hideMark/>
          </w:tcPr>
          <w:p w14:paraId="077855C4"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"http://www.mclibre.org/consultar/amaya/css/css-pseudoclases.html" \l "pseudo-clase-dinamicas" </w:instrText>
            </w:r>
            <w:r>
              <w:rPr>
                <w:rStyle w:val="Hipervnculo"/>
                <w:rFonts w:ascii="Arial" w:hAnsi="Arial" w:cs="Arial"/>
                <w:color w:val="auto"/>
                <w:sz w:val="20"/>
                <w:szCs w:val="20"/>
              </w:rPr>
              <w:fldChar w:fldCharType="separate"/>
            </w:r>
            <w:proofErr w:type="gramStart"/>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hover</w:t>
            </w:r>
            <w:proofErr w:type="spellEnd"/>
            <w:proofErr w:type="gramEnd"/>
            <w:r>
              <w:rPr>
                <w:rStyle w:val="Hipervnculo"/>
                <w:rFonts w:ascii="Arial" w:hAnsi="Arial" w:cs="Arial"/>
                <w:color w:val="auto"/>
                <w:sz w:val="20"/>
                <w:szCs w:val="20"/>
              </w:rPr>
              <w:fldChar w:fldCharType="end"/>
            </w:r>
          </w:p>
        </w:tc>
        <w:tc>
          <w:tcPr>
            <w:tcW w:w="0" w:type="auto"/>
            <w:shd w:val="clear" w:color="auto" w:fill="EEEEEE"/>
            <w:vAlign w:val="center"/>
            <w:hideMark/>
          </w:tcPr>
          <w:p w14:paraId="2E7EFDA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cuando el ratón pasa sobre el elemento</w:t>
            </w:r>
          </w:p>
        </w:tc>
        <w:tc>
          <w:tcPr>
            <w:tcW w:w="0" w:type="auto"/>
            <w:shd w:val="clear" w:color="auto" w:fill="EEEEEE"/>
            <w:vAlign w:val="center"/>
            <w:hideMark/>
          </w:tcPr>
          <w:p w14:paraId="58D57AAE" w14:textId="77777777" w:rsidR="00D57BBE" w:rsidRPr="008869FD" w:rsidRDefault="00D57BBE" w:rsidP="008869FD">
            <w:pPr>
              <w:spacing w:before="150" w:after="150"/>
              <w:jc w:val="center"/>
              <w:rPr>
                <w:rFonts w:ascii="Arial" w:hAnsi="Arial" w:cs="Arial"/>
                <w:sz w:val="20"/>
                <w:szCs w:val="20"/>
              </w:rPr>
            </w:pPr>
          </w:p>
        </w:tc>
      </w:tr>
      <w:tr w:rsidR="00D57BBE" w:rsidRPr="008869FD" w14:paraId="0F6408C9" w14:textId="77777777" w:rsidTr="00D57BBE">
        <w:tc>
          <w:tcPr>
            <w:tcW w:w="0" w:type="auto"/>
            <w:shd w:val="clear" w:color="auto" w:fill="FFFFFF"/>
            <w:vAlign w:val="center"/>
            <w:hideMark/>
          </w:tcPr>
          <w:p w14:paraId="241798F8"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"http://www.mclibre.org/consultar/amaya/css/css-pseudoclases.html" \l "pseudo-clase-lang" </w:instrText>
            </w:r>
            <w:r>
              <w:rPr>
                <w:rStyle w:val="Hipervnculo"/>
                <w:rFonts w:ascii="Arial" w:hAnsi="Arial" w:cs="Arial"/>
                <w:color w:val="auto"/>
                <w:sz w:val="20"/>
                <w:szCs w:val="20"/>
              </w:rPr>
              <w:fldChar w:fldCharType="separate"/>
            </w:r>
            <w:proofErr w:type="gramStart"/>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lang</w:t>
            </w:r>
            <w:proofErr w:type="spellEnd"/>
            <w:proofErr w:type="gramEnd"/>
            <w:r>
              <w:rPr>
                <w:rStyle w:val="Hipervnculo"/>
                <w:rFonts w:ascii="Arial" w:hAnsi="Arial" w:cs="Arial"/>
                <w:color w:val="auto"/>
                <w:sz w:val="20"/>
                <w:szCs w:val="20"/>
              </w:rPr>
              <w:fldChar w:fldCharType="end"/>
            </w:r>
          </w:p>
        </w:tc>
        <w:tc>
          <w:tcPr>
            <w:tcW w:w="0" w:type="auto"/>
            <w:shd w:val="clear" w:color="auto" w:fill="FFFFFF"/>
            <w:vAlign w:val="center"/>
            <w:hideMark/>
          </w:tcPr>
          <w:p w14:paraId="385425D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idioma</w:t>
            </w:r>
          </w:p>
        </w:tc>
        <w:tc>
          <w:tcPr>
            <w:tcW w:w="0" w:type="auto"/>
            <w:shd w:val="clear" w:color="auto" w:fill="FFFFFF"/>
            <w:vAlign w:val="center"/>
            <w:hideMark/>
          </w:tcPr>
          <w:p w14:paraId="0F3C17A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w:t>
            </w:r>
            <w:proofErr w:type="spellStart"/>
            <w:r w:rsidRPr="008869FD">
              <w:rPr>
                <w:rFonts w:ascii="Arial" w:hAnsi="Arial" w:cs="Arial"/>
                <w:sz w:val="20"/>
                <w:szCs w:val="20"/>
              </w:rPr>
              <w:t>lang</w:t>
            </w:r>
            <w:proofErr w:type="spellEnd"/>
            <w:r w:rsidRPr="008869FD">
              <w:rPr>
                <w:rFonts w:ascii="Arial" w:hAnsi="Arial" w:cs="Arial"/>
                <w:sz w:val="20"/>
                <w:szCs w:val="20"/>
              </w:rPr>
              <w:t>(en) | :</w:t>
            </w:r>
            <w:proofErr w:type="spellStart"/>
            <w:r w:rsidRPr="008869FD">
              <w:rPr>
                <w:rFonts w:ascii="Arial" w:hAnsi="Arial" w:cs="Arial"/>
                <w:sz w:val="20"/>
                <w:szCs w:val="20"/>
              </w:rPr>
              <w:t>lang</w:t>
            </w:r>
            <w:proofErr w:type="spellEnd"/>
            <w:r w:rsidRPr="008869FD">
              <w:rPr>
                <w:rFonts w:ascii="Arial" w:hAnsi="Arial" w:cs="Arial"/>
                <w:sz w:val="20"/>
                <w:szCs w:val="20"/>
              </w:rPr>
              <w:t>(es) | :</w:t>
            </w:r>
            <w:proofErr w:type="spellStart"/>
            <w:r w:rsidRPr="008869FD">
              <w:rPr>
                <w:rFonts w:ascii="Arial" w:hAnsi="Arial" w:cs="Arial"/>
                <w:sz w:val="20"/>
                <w:szCs w:val="20"/>
              </w:rPr>
              <w:t>lang</w:t>
            </w:r>
            <w:proofErr w:type="spellEnd"/>
            <w:r w:rsidRPr="008869FD">
              <w:rPr>
                <w:rFonts w:ascii="Arial" w:hAnsi="Arial" w:cs="Arial"/>
                <w:sz w:val="20"/>
                <w:szCs w:val="20"/>
              </w:rPr>
              <w:t>(</w:t>
            </w:r>
            <w:proofErr w:type="spellStart"/>
            <w:r w:rsidRPr="008869FD">
              <w:rPr>
                <w:rFonts w:ascii="Arial" w:hAnsi="Arial" w:cs="Arial"/>
                <w:sz w:val="20"/>
                <w:szCs w:val="20"/>
              </w:rPr>
              <w:t>fr</w:t>
            </w:r>
            <w:proofErr w:type="spellEnd"/>
            <w:r w:rsidRPr="008869FD">
              <w:rPr>
                <w:rFonts w:ascii="Arial" w:hAnsi="Arial" w:cs="Arial"/>
                <w:sz w:val="20"/>
                <w:szCs w:val="20"/>
              </w:rPr>
              <w:t>) etc.</w:t>
            </w:r>
          </w:p>
        </w:tc>
      </w:tr>
      <w:tr w:rsidR="00D57BBE" w:rsidRPr="008869FD" w14:paraId="5F00A505" w14:textId="77777777" w:rsidTr="00D57BBE">
        <w:tc>
          <w:tcPr>
            <w:tcW w:w="0" w:type="auto"/>
            <w:shd w:val="clear" w:color="auto" w:fill="EEEEEE"/>
            <w:vAlign w:val="center"/>
            <w:hideMark/>
          </w:tcPr>
          <w:p w14:paraId="0BB1B375"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"http://www.mclibre.org/consultar/amaya/css/css-pseudoclases.html" \l "pseudo-clase-enlace" </w:instrText>
            </w:r>
            <w:r>
              <w:rPr>
                <w:rStyle w:val="Hipervnculo"/>
                <w:rFonts w:ascii="Arial" w:hAnsi="Arial" w:cs="Arial"/>
                <w:color w:val="auto"/>
                <w:sz w:val="20"/>
                <w:szCs w:val="20"/>
              </w:rPr>
              <w:fldChar w:fldCharType="separate"/>
            </w:r>
            <w:proofErr w:type="gramStart"/>
            <w:r w:rsidR="00D57BBE" w:rsidRPr="008869FD">
              <w:rPr>
                <w:rStyle w:val="Hipervnculo"/>
                <w:rFonts w:ascii="Arial" w:hAnsi="Arial" w:cs="Arial"/>
                <w:color w:val="auto"/>
                <w:sz w:val="20"/>
                <w:szCs w:val="20"/>
              </w:rPr>
              <w:t>:link</w:t>
            </w:r>
            <w:proofErr w:type="gramEnd"/>
            <w:r>
              <w:rPr>
                <w:rStyle w:val="Hipervnculo"/>
                <w:rFonts w:ascii="Arial" w:hAnsi="Arial" w:cs="Arial"/>
                <w:color w:val="auto"/>
                <w:sz w:val="20"/>
                <w:szCs w:val="20"/>
              </w:rPr>
              <w:fldChar w:fldCharType="end"/>
            </w:r>
          </w:p>
        </w:tc>
        <w:tc>
          <w:tcPr>
            <w:tcW w:w="0" w:type="auto"/>
            <w:shd w:val="clear" w:color="auto" w:fill="EEEEEE"/>
            <w:vAlign w:val="center"/>
            <w:hideMark/>
          </w:tcPr>
          <w:p w14:paraId="3B3E37F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enlaces no visitados</w:t>
            </w:r>
          </w:p>
        </w:tc>
        <w:tc>
          <w:tcPr>
            <w:tcW w:w="0" w:type="auto"/>
            <w:shd w:val="clear" w:color="auto" w:fill="EEEEEE"/>
            <w:vAlign w:val="center"/>
            <w:hideMark/>
          </w:tcPr>
          <w:p w14:paraId="5CF5DBDD" w14:textId="77777777" w:rsidR="00D57BBE" w:rsidRPr="008869FD" w:rsidRDefault="00D57BBE" w:rsidP="008869FD">
            <w:pPr>
              <w:spacing w:before="150" w:after="150"/>
              <w:jc w:val="center"/>
              <w:rPr>
                <w:rFonts w:ascii="Arial" w:hAnsi="Arial" w:cs="Arial"/>
                <w:sz w:val="20"/>
                <w:szCs w:val="20"/>
              </w:rPr>
            </w:pPr>
          </w:p>
        </w:tc>
      </w:tr>
      <w:tr w:rsidR="00D57BBE" w:rsidRPr="008869FD" w14:paraId="2ED02C0E" w14:textId="77777777" w:rsidTr="00D57BBE">
        <w:tc>
          <w:tcPr>
            <w:tcW w:w="0" w:type="auto"/>
            <w:shd w:val="clear" w:color="auto" w:fill="FFFFFF"/>
            <w:vAlign w:val="center"/>
            <w:hideMark/>
          </w:tcPr>
          <w:p w14:paraId="36C794B2"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"http://www.mclibre.org/consultar/amaya/css/css-pseudoclases.html" \l "pseudo-clase-enlace" </w:instrText>
            </w:r>
            <w:r>
              <w:rPr>
                <w:rStyle w:val="Hipervnculo"/>
                <w:rFonts w:ascii="Arial" w:hAnsi="Arial" w:cs="Arial"/>
                <w:color w:val="auto"/>
                <w:sz w:val="20"/>
                <w:szCs w:val="20"/>
              </w:rPr>
              <w:fldChar w:fldCharType="separate"/>
            </w:r>
            <w:proofErr w:type="gramStart"/>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visited</w:t>
            </w:r>
            <w:proofErr w:type="spellEnd"/>
            <w:proofErr w:type="gramEnd"/>
            <w:r>
              <w:rPr>
                <w:rStyle w:val="Hipervnculo"/>
                <w:rFonts w:ascii="Arial" w:hAnsi="Arial" w:cs="Arial"/>
                <w:color w:val="auto"/>
                <w:sz w:val="20"/>
                <w:szCs w:val="20"/>
              </w:rPr>
              <w:fldChar w:fldCharType="end"/>
            </w:r>
          </w:p>
        </w:tc>
        <w:tc>
          <w:tcPr>
            <w:tcW w:w="0" w:type="auto"/>
            <w:shd w:val="clear" w:color="auto" w:fill="FFFFFF"/>
            <w:vAlign w:val="center"/>
            <w:hideMark/>
          </w:tcPr>
          <w:p w14:paraId="21A04F6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enlaces ya visitados</w:t>
            </w:r>
          </w:p>
        </w:tc>
        <w:tc>
          <w:tcPr>
            <w:tcW w:w="0" w:type="auto"/>
            <w:shd w:val="clear" w:color="auto" w:fill="FFFFFF"/>
            <w:vAlign w:val="center"/>
            <w:hideMark/>
          </w:tcPr>
          <w:p w14:paraId="1E11E022" w14:textId="77777777" w:rsidR="00D57BBE" w:rsidRPr="008869FD" w:rsidRDefault="00D57BBE" w:rsidP="008869FD">
            <w:pPr>
              <w:spacing w:before="150" w:after="150"/>
              <w:jc w:val="center"/>
              <w:rPr>
                <w:rFonts w:ascii="Arial" w:hAnsi="Arial" w:cs="Arial"/>
                <w:sz w:val="20"/>
                <w:szCs w:val="20"/>
              </w:rPr>
            </w:pPr>
          </w:p>
        </w:tc>
      </w:tr>
      <w:tr w:rsidR="00D57BBE" w:rsidRPr="008869FD" w14:paraId="69A1B7FF" w14:textId="77777777" w:rsidTr="00D57BBE">
        <w:tc>
          <w:tcPr>
            <w:tcW w:w="0" w:type="auto"/>
            <w:gridSpan w:val="3"/>
            <w:shd w:val="clear" w:color="auto" w:fill="FFFFFF"/>
            <w:tcMar>
              <w:top w:w="300" w:type="dxa"/>
              <w:left w:w="15" w:type="dxa"/>
              <w:bottom w:w="15" w:type="dxa"/>
              <w:right w:w="15" w:type="dxa"/>
            </w:tcMar>
            <w:vAlign w:val="center"/>
            <w:hideMark/>
          </w:tcPr>
          <w:p w14:paraId="0336D54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Propiedades no incluidas en CSS 2.1</w:t>
            </w:r>
          </w:p>
        </w:tc>
      </w:tr>
      <w:tr w:rsidR="00D57BBE" w:rsidRPr="008869FD" w14:paraId="4699ACCB" w14:textId="77777777" w:rsidTr="00D57BBE">
        <w:tc>
          <w:tcPr>
            <w:tcW w:w="0" w:type="auto"/>
            <w:tcBorders>
              <w:top w:val="nil"/>
              <w:left w:val="nil"/>
              <w:bottom w:val="nil"/>
              <w:right w:val="nil"/>
            </w:tcBorders>
            <w:shd w:val="clear" w:color="auto" w:fill="EEEEEE"/>
            <w:vAlign w:val="center"/>
            <w:hideMark/>
          </w:tcPr>
          <w:p w14:paraId="7C1CA759"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724CFFE2"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0F01795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1A031581" w14:textId="77777777" w:rsidTr="00D57BBE">
        <w:tc>
          <w:tcPr>
            <w:tcW w:w="0" w:type="auto"/>
            <w:shd w:val="clear" w:color="auto" w:fill="FFFFFF"/>
            <w:vAlign w:val="center"/>
            <w:hideMark/>
          </w:tcPr>
          <w:p w14:paraId="1086B094"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"http://www.mclibre.org/consultar/amaya/css/css2-obsoletas.html" \l "font-size-adjust"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font-size-adjust</w:t>
            </w:r>
            <w:proofErr w:type="spellEnd"/>
            <w:r>
              <w:rPr>
                <w:rStyle w:val="Hipervnculo"/>
                <w:rFonts w:ascii="Arial" w:hAnsi="Arial" w:cs="Arial"/>
                <w:color w:val="auto"/>
                <w:sz w:val="20"/>
                <w:szCs w:val="20"/>
              </w:rPr>
              <w:fldChar w:fldCharType="end"/>
            </w:r>
          </w:p>
        </w:tc>
        <w:tc>
          <w:tcPr>
            <w:tcW w:w="0" w:type="auto"/>
            <w:shd w:val="clear" w:color="auto" w:fill="FFFFFF"/>
            <w:vAlign w:val="center"/>
            <w:hideMark/>
          </w:tcPr>
          <w:p w14:paraId="1A30E68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ajuste de tamaño</w:t>
            </w:r>
          </w:p>
        </w:tc>
        <w:tc>
          <w:tcPr>
            <w:tcW w:w="0" w:type="auto"/>
            <w:shd w:val="clear" w:color="auto" w:fill="FFFFFF"/>
            <w:vAlign w:val="center"/>
            <w:hideMark/>
          </w:tcPr>
          <w:p w14:paraId="6108647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número-decimal</w:t>
            </w:r>
          </w:p>
        </w:tc>
      </w:tr>
      <w:tr w:rsidR="00D57BBE" w:rsidRPr="008869FD" w14:paraId="0CD5032B" w14:textId="77777777" w:rsidTr="00D57BBE">
        <w:tc>
          <w:tcPr>
            <w:tcW w:w="0" w:type="auto"/>
            <w:shd w:val="clear" w:color="auto" w:fill="EEEEEE"/>
            <w:vAlign w:val="center"/>
            <w:hideMark/>
          </w:tcPr>
          <w:p w14:paraId="035CBB67"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"http://www.mclibre.org/consultar/amaya/css/css2-obsoletas.html" \l "font-stretch"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font-stretch</w:t>
            </w:r>
            <w:proofErr w:type="spellEnd"/>
            <w:r>
              <w:rPr>
                <w:rStyle w:val="Hipervnculo"/>
                <w:rFonts w:ascii="Arial" w:hAnsi="Arial" w:cs="Arial"/>
                <w:color w:val="auto"/>
                <w:sz w:val="20"/>
                <w:szCs w:val="20"/>
              </w:rPr>
              <w:fldChar w:fldCharType="end"/>
            </w:r>
          </w:p>
        </w:tc>
        <w:tc>
          <w:tcPr>
            <w:tcW w:w="0" w:type="auto"/>
            <w:shd w:val="clear" w:color="auto" w:fill="EEEEEE"/>
            <w:vAlign w:val="center"/>
            <w:hideMark/>
          </w:tcPr>
          <w:p w14:paraId="178E011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anchura</w:t>
            </w:r>
          </w:p>
        </w:tc>
        <w:tc>
          <w:tcPr>
            <w:tcW w:w="0" w:type="auto"/>
            <w:shd w:val="clear" w:color="auto" w:fill="EEEEEE"/>
            <w:vAlign w:val="center"/>
            <w:hideMark/>
          </w:tcPr>
          <w:p w14:paraId="3DCD6CD5"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ultra-condensed</w:t>
            </w:r>
            <w:r w:rsidRPr="008869FD">
              <w:rPr>
                <w:rFonts w:ascii="Arial" w:hAnsi="Arial" w:cs="Arial"/>
                <w:sz w:val="20"/>
                <w:szCs w:val="20"/>
              </w:rPr>
              <w:t> | </w:t>
            </w:r>
            <w:r w:rsidRPr="008869FD">
              <w:rPr>
                <w:rStyle w:val="css-valor"/>
                <w:rFonts w:ascii="Arial" w:hAnsi="Arial" w:cs="Arial"/>
                <w:sz w:val="20"/>
                <w:szCs w:val="20"/>
              </w:rPr>
              <w:t>extra-condensed</w:t>
            </w:r>
            <w:r w:rsidRPr="008869FD">
              <w:rPr>
                <w:rFonts w:ascii="Arial" w:hAnsi="Arial" w:cs="Arial"/>
                <w:sz w:val="20"/>
                <w:szCs w:val="20"/>
              </w:rPr>
              <w:t> | </w:t>
            </w:r>
            <w:r w:rsidRPr="008869FD">
              <w:rPr>
                <w:rStyle w:val="css-valor"/>
                <w:rFonts w:ascii="Arial" w:hAnsi="Arial" w:cs="Arial"/>
                <w:sz w:val="20"/>
                <w:szCs w:val="20"/>
              </w:rPr>
              <w:t>condensed</w:t>
            </w:r>
            <w:r w:rsidRPr="008869FD">
              <w:rPr>
                <w:rFonts w:ascii="Arial" w:hAnsi="Arial" w:cs="Arial"/>
                <w:sz w:val="20"/>
                <w:szCs w:val="20"/>
              </w:rPr>
              <w:t> | </w:t>
            </w:r>
            <w:r w:rsidRPr="008869FD">
              <w:rPr>
                <w:rStyle w:val="css-valor"/>
                <w:rFonts w:ascii="Arial" w:hAnsi="Arial" w:cs="Arial"/>
                <w:sz w:val="20"/>
                <w:szCs w:val="20"/>
              </w:rPr>
              <w:t>semi-condensed</w:t>
            </w:r>
            <w:r w:rsidRPr="008869FD">
              <w:rPr>
                <w:rFonts w:ascii="Arial" w:hAnsi="Arial" w:cs="Arial"/>
                <w:sz w:val="20"/>
                <w:szCs w:val="20"/>
              </w:rPr>
              <w:t> | </w:t>
            </w:r>
            <w:r w:rsidRPr="008869FD">
              <w:rPr>
                <w:rStyle w:val="css-valor"/>
                <w:rFonts w:ascii="Arial" w:hAnsi="Arial" w:cs="Arial"/>
                <w:sz w:val="20"/>
                <w:szCs w:val="20"/>
              </w:rPr>
              <w:t>semi-expanded</w:t>
            </w:r>
            <w:r w:rsidRPr="008869FD">
              <w:rPr>
                <w:rFonts w:ascii="Arial" w:hAnsi="Arial" w:cs="Arial"/>
                <w:sz w:val="20"/>
                <w:szCs w:val="20"/>
              </w:rPr>
              <w:t> | </w:t>
            </w:r>
            <w:r w:rsidRPr="008869FD">
              <w:rPr>
                <w:rStyle w:val="css-valor"/>
                <w:rFonts w:ascii="Arial" w:hAnsi="Arial" w:cs="Arial"/>
                <w:sz w:val="20"/>
                <w:szCs w:val="20"/>
              </w:rPr>
              <w:t>expanded</w:t>
            </w:r>
            <w:r w:rsidRPr="008869FD">
              <w:rPr>
                <w:rFonts w:ascii="Arial" w:hAnsi="Arial" w:cs="Arial"/>
                <w:sz w:val="20"/>
                <w:szCs w:val="20"/>
              </w:rPr>
              <w:t> | </w:t>
            </w:r>
            <w:r w:rsidRPr="008869FD">
              <w:rPr>
                <w:rStyle w:val="css-valor"/>
                <w:rFonts w:ascii="Arial" w:hAnsi="Arial" w:cs="Arial"/>
                <w:sz w:val="20"/>
                <w:szCs w:val="20"/>
              </w:rPr>
              <w:t>extra-expanded</w:t>
            </w:r>
            <w:r w:rsidRPr="008869FD">
              <w:rPr>
                <w:rFonts w:ascii="Arial" w:hAnsi="Arial" w:cs="Arial"/>
                <w:sz w:val="20"/>
                <w:szCs w:val="20"/>
              </w:rPr>
              <w:t> | </w:t>
            </w:r>
            <w:r w:rsidRPr="008869FD">
              <w:rPr>
                <w:rStyle w:val="css-valor"/>
                <w:rFonts w:ascii="Arial" w:hAnsi="Arial" w:cs="Arial"/>
                <w:sz w:val="20"/>
                <w:szCs w:val="20"/>
              </w:rPr>
              <w:t>ultra-expanded</w:t>
            </w:r>
            <w:r w:rsidRPr="008869FD">
              <w:rPr>
                <w:rFonts w:ascii="Arial" w:hAnsi="Arial" w:cs="Arial"/>
                <w:sz w:val="20"/>
                <w:szCs w:val="20"/>
              </w:rPr>
              <w:t> </w:t>
            </w:r>
            <w:r w:rsidRPr="008869FD">
              <w:rPr>
                <w:rStyle w:val="css-valor"/>
                <w:rFonts w:ascii="Arial" w:hAnsi="Arial" w:cs="Arial"/>
                <w:sz w:val="20"/>
                <w:szCs w:val="20"/>
              </w:rPr>
              <w:t>normal</w:t>
            </w:r>
            <w:r w:rsidRPr="008869FD">
              <w:rPr>
                <w:rFonts w:ascii="Arial" w:hAnsi="Arial" w:cs="Arial"/>
                <w:sz w:val="20"/>
                <w:szCs w:val="20"/>
              </w:rPr>
              <w:t> | </w:t>
            </w:r>
            <w:r w:rsidRPr="008869FD">
              <w:rPr>
                <w:rStyle w:val="css-valor"/>
                <w:rFonts w:ascii="Arial" w:hAnsi="Arial" w:cs="Arial"/>
                <w:sz w:val="20"/>
                <w:szCs w:val="20"/>
              </w:rPr>
              <w:t>wider</w:t>
            </w:r>
            <w:r w:rsidRPr="008869FD">
              <w:rPr>
                <w:rFonts w:ascii="Arial" w:hAnsi="Arial" w:cs="Arial"/>
                <w:sz w:val="20"/>
                <w:szCs w:val="20"/>
              </w:rPr>
              <w:t> | </w:t>
            </w:r>
            <w:r w:rsidRPr="008869FD">
              <w:rPr>
                <w:rStyle w:val="css-valor"/>
                <w:rFonts w:ascii="Arial" w:hAnsi="Arial" w:cs="Arial"/>
                <w:sz w:val="20"/>
                <w:szCs w:val="20"/>
              </w:rPr>
              <w:t>narrower</w:t>
            </w:r>
          </w:p>
        </w:tc>
      </w:tr>
      <w:tr w:rsidR="00D57BBE" w:rsidRPr="008869FD" w14:paraId="7D0DB502" w14:textId="77777777" w:rsidTr="00D57BBE">
        <w:tc>
          <w:tcPr>
            <w:tcW w:w="0" w:type="auto"/>
            <w:shd w:val="clear" w:color="auto" w:fill="FFFFFF"/>
            <w:vAlign w:val="center"/>
            <w:hideMark/>
          </w:tcPr>
          <w:p w14:paraId="62E74FA7" w14:textId="77777777" w:rsidR="00D57BBE" w:rsidRPr="008869FD" w:rsidRDefault="0002536E" w:rsidP="008869FD">
            <w:pPr>
              <w:spacing w:before="150" w:after="150"/>
              <w:jc w:val="center"/>
              <w:rPr>
                <w:rFonts w:ascii="Arial" w:hAnsi="Arial" w:cs="Arial"/>
                <w:sz w:val="20"/>
                <w:szCs w:val="20"/>
              </w:rPr>
            </w:pPr>
            <w:r>
              <w:rPr>
                <w:rStyle w:val="Hipervnculo"/>
                <w:rFonts w:ascii="Arial" w:hAnsi="Arial" w:cs="Arial"/>
                <w:color w:val="auto"/>
                <w:sz w:val="20"/>
                <w:szCs w:val="20"/>
              </w:rPr>
              <w:fldChar w:fldCharType="begin"/>
            </w:r>
            <w:r>
              <w:rPr>
                <w:rStyle w:val="Hipervnculo"/>
                <w:rFonts w:ascii="Arial" w:hAnsi="Arial" w:cs="Arial"/>
                <w:color w:val="auto"/>
                <w:sz w:val="20"/>
                <w:szCs w:val="20"/>
              </w:rPr>
              <w:instrText xml:space="preserve"> HYPERLINK "http://www.mclibre.org/consultar/amaya/css/css2-obsoletas.html" \l "marker-offset" </w:instrText>
            </w:r>
            <w:r>
              <w:rPr>
                <w:rStyle w:val="Hipervnculo"/>
                <w:rFonts w:ascii="Arial" w:hAnsi="Arial" w:cs="Arial"/>
                <w:color w:val="auto"/>
                <w:sz w:val="20"/>
                <w:szCs w:val="20"/>
              </w:rPr>
              <w:fldChar w:fldCharType="separate"/>
            </w:r>
            <w:proofErr w:type="spellStart"/>
            <w:r w:rsidR="00D57BBE" w:rsidRPr="008869FD">
              <w:rPr>
                <w:rStyle w:val="Hipervnculo"/>
                <w:rFonts w:ascii="Arial" w:hAnsi="Arial" w:cs="Arial"/>
                <w:color w:val="auto"/>
                <w:sz w:val="20"/>
                <w:szCs w:val="20"/>
              </w:rPr>
              <w:t>marker</w:t>
            </w:r>
            <w:proofErr w:type="spellEnd"/>
            <w:r w:rsidR="00D57BBE" w:rsidRPr="008869FD">
              <w:rPr>
                <w:rStyle w:val="Hipervnculo"/>
                <w:rFonts w:ascii="Arial" w:hAnsi="Arial" w:cs="Arial"/>
                <w:color w:val="auto"/>
                <w:sz w:val="20"/>
                <w:szCs w:val="20"/>
              </w:rPr>
              <w:t>-offset</w:t>
            </w:r>
            <w:r>
              <w:rPr>
                <w:rStyle w:val="Hipervnculo"/>
                <w:rFonts w:ascii="Arial" w:hAnsi="Arial" w:cs="Arial"/>
                <w:color w:val="auto"/>
                <w:sz w:val="20"/>
                <w:szCs w:val="20"/>
              </w:rPr>
              <w:fldChar w:fldCharType="end"/>
            </w:r>
          </w:p>
        </w:tc>
        <w:tc>
          <w:tcPr>
            <w:tcW w:w="0" w:type="auto"/>
            <w:shd w:val="clear" w:color="auto" w:fill="FFFFFF"/>
            <w:vAlign w:val="center"/>
            <w:hideMark/>
          </w:tcPr>
          <w:p w14:paraId="5EE79B0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xml:space="preserve">distancia entre </w:t>
            </w:r>
            <w:r w:rsidRPr="008869FD">
              <w:rPr>
                <w:rFonts w:ascii="Arial" w:hAnsi="Arial" w:cs="Arial"/>
                <w:sz w:val="20"/>
                <w:szCs w:val="20"/>
              </w:rPr>
              <w:lastRenderedPageBreak/>
              <w:t>marcador y elemento</w:t>
            </w:r>
          </w:p>
        </w:tc>
        <w:tc>
          <w:tcPr>
            <w:tcW w:w="0" w:type="auto"/>
            <w:shd w:val="clear" w:color="auto" w:fill="FFFFFF"/>
            <w:vAlign w:val="center"/>
            <w:hideMark/>
          </w:tcPr>
          <w:p w14:paraId="763226F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lastRenderedPageBreak/>
              <w:t>distancia</w:t>
            </w:r>
          </w:p>
        </w:tc>
      </w:tr>
      <w:tr w:rsidR="00D57BBE" w:rsidRPr="008869FD" w14:paraId="5881D97B" w14:textId="77777777" w:rsidTr="00D57BBE">
        <w:tc>
          <w:tcPr>
            <w:tcW w:w="0" w:type="auto"/>
            <w:shd w:val="clear" w:color="auto" w:fill="EEEEEE"/>
            <w:vAlign w:val="center"/>
            <w:hideMark/>
          </w:tcPr>
          <w:p w14:paraId="11E6017E"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marks</w:t>
            </w:r>
            <w:proofErr w:type="spellEnd"/>
          </w:p>
        </w:tc>
        <w:tc>
          <w:tcPr>
            <w:tcW w:w="0" w:type="auto"/>
            <w:shd w:val="clear" w:color="auto" w:fill="EEEEEE"/>
            <w:vAlign w:val="center"/>
            <w:hideMark/>
          </w:tcPr>
          <w:p w14:paraId="3FD40AA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marcas de corte de papel</w:t>
            </w:r>
          </w:p>
        </w:tc>
        <w:tc>
          <w:tcPr>
            <w:tcW w:w="0" w:type="auto"/>
            <w:shd w:val="clear" w:color="auto" w:fill="EEEEEE"/>
            <w:vAlign w:val="center"/>
            <w:hideMark/>
          </w:tcPr>
          <w:p w14:paraId="44AA68C3"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crop</w:t>
            </w:r>
            <w:proofErr w:type="spellEnd"/>
            <w:r w:rsidRPr="008869FD">
              <w:rPr>
                <w:rFonts w:ascii="Arial" w:hAnsi="Arial" w:cs="Arial"/>
                <w:sz w:val="20"/>
                <w:szCs w:val="20"/>
              </w:rPr>
              <w:t> | </w:t>
            </w:r>
            <w:proofErr w:type="spellStart"/>
            <w:r w:rsidRPr="008869FD">
              <w:rPr>
                <w:rStyle w:val="css-valor"/>
                <w:rFonts w:ascii="Arial" w:hAnsi="Arial" w:cs="Arial"/>
                <w:sz w:val="20"/>
                <w:szCs w:val="20"/>
              </w:rPr>
              <w:t>cross</w:t>
            </w:r>
            <w:proofErr w:type="spellEnd"/>
          </w:p>
        </w:tc>
      </w:tr>
    </w:tbl>
    <w:p w14:paraId="7A972257" w14:textId="77777777" w:rsidR="00D57BBE" w:rsidRPr="008869FD" w:rsidRDefault="00D57BBE" w:rsidP="008869FD">
      <w:pPr>
        <w:jc w:val="center"/>
        <w:rPr>
          <w:rFonts w:ascii="Arial" w:hAnsi="Arial" w:cs="Arial"/>
          <w:sz w:val="20"/>
          <w:szCs w:val="20"/>
        </w:rPr>
      </w:pPr>
    </w:p>
    <w:p w14:paraId="184A9D6A" w14:textId="435AC5AC" w:rsidR="00540349" w:rsidRDefault="009F4A23">
      <w:pPr>
        <w:pStyle w:val="Ttulo1"/>
        <w:rPr>
          <w:ins w:id="2553" w:author="Ignacio Ribera Diaz" w:date="2018-09-16T02:27:00Z"/>
        </w:rPr>
      </w:pPr>
      <w:ins w:id="2554" w:author="Ignacio Ribera Diaz" w:date="2018-09-14T01:29:00Z">
        <w:r>
          <w:br w:type="column"/>
        </w:r>
      </w:ins>
      <w:bookmarkStart w:id="2555" w:name="_Toc524664816"/>
      <w:ins w:id="2556" w:author="Ignacio Ribera Diaz" w:date="2018-09-14T01:32:00Z">
        <w:r>
          <w:lastRenderedPageBreak/>
          <w:t>Apéndice 2</w:t>
        </w:r>
      </w:ins>
      <w:bookmarkEnd w:id="2555"/>
    </w:p>
    <w:p w14:paraId="0C5E3B5E" w14:textId="77777777" w:rsidR="006878DB" w:rsidRPr="006878DB" w:rsidRDefault="006878DB" w:rsidP="006878DB">
      <w:pPr>
        <w:rPr>
          <w:ins w:id="2557" w:author="Ignacio Ribera Diaz" w:date="2018-09-16T00:35:00Z"/>
          <w:rPrChange w:id="2558" w:author="Ignacio Ribera Diaz" w:date="2018-09-16T02:27:00Z">
            <w:rPr>
              <w:ins w:id="2559" w:author="Ignacio Ribera Diaz" w:date="2018-09-16T00:35:00Z"/>
            </w:rPr>
          </w:rPrChange>
        </w:rPr>
        <w:pPrChange w:id="2560" w:author="Ignacio Ribera Diaz" w:date="2018-09-16T02:27:00Z">
          <w:pPr>
            <w:pStyle w:val="Ttulo1"/>
          </w:pPr>
        </w:pPrChange>
      </w:pPr>
    </w:p>
    <w:p w14:paraId="34286D4F" w14:textId="77777777" w:rsidR="00EC5F1B" w:rsidRDefault="00540349" w:rsidP="00540349">
      <w:pPr>
        <w:rPr>
          <w:ins w:id="2561" w:author="Ignacio Ribera Diaz" w:date="2018-09-16T01:27:00Z"/>
        </w:rPr>
      </w:pPr>
      <w:ins w:id="2562" w:author="Ignacio Ribera Diaz" w:date="2018-09-16T00:35:00Z">
        <w:r>
          <w:t>Este apéndice está destinado a</w:t>
        </w:r>
        <w:r w:rsidR="00513A77">
          <w:t xml:space="preserve"> facilitar la edición de esta </w:t>
        </w:r>
      </w:ins>
      <w:ins w:id="2563" w:author="Ignacio Ribera Diaz" w:date="2018-09-16T00:36:00Z">
        <w:r w:rsidR="00513A77">
          <w:t>página web por parte de tercer</w:t>
        </w:r>
      </w:ins>
      <w:ins w:id="2564" w:author="Ignacio Ribera Diaz" w:date="2018-09-16T01:27:00Z">
        <w:r w:rsidR="00E3389D">
          <w:t xml:space="preserve">as personas </w:t>
        </w:r>
        <w:r w:rsidR="00EC5F1B">
          <w:t>con poca experiencia en el ámbito web.</w:t>
        </w:r>
      </w:ins>
    </w:p>
    <w:p w14:paraId="4E008756" w14:textId="77777777" w:rsidR="00F0552D" w:rsidRDefault="00EC5F1B" w:rsidP="00540349">
      <w:pPr>
        <w:rPr>
          <w:ins w:id="2565" w:author="Ignacio Ribera Diaz" w:date="2018-09-16T02:00:00Z"/>
        </w:rPr>
      </w:pPr>
      <w:ins w:id="2566" w:author="Ignacio Ribera Diaz" w:date="2018-09-16T01:27:00Z">
        <w:r>
          <w:t>Primero se debe localizar el elemento</w:t>
        </w:r>
      </w:ins>
      <w:ins w:id="2567" w:author="Ignacio Ribera Diaz" w:date="2018-09-16T01:29:00Z">
        <w:r>
          <w:t xml:space="preserve"> que </w:t>
        </w:r>
      </w:ins>
      <w:ins w:id="2568" w:author="Ignacio Ribera Diaz" w:date="2018-09-16T01:30:00Z">
        <w:r>
          <w:t>deseamos</w:t>
        </w:r>
      </w:ins>
      <w:ins w:id="2569" w:author="Ignacio Ribera Diaz" w:date="2018-09-16T01:29:00Z">
        <w:r>
          <w:t xml:space="preserve"> modificar, para ello</w:t>
        </w:r>
      </w:ins>
      <w:ins w:id="2570" w:author="Ignacio Ribera Diaz" w:date="2018-09-16T01:30:00Z">
        <w:r>
          <w:t xml:space="preserve"> abriremos la página deseada en un navegador</w:t>
        </w:r>
      </w:ins>
      <w:ins w:id="2571" w:author="Ignacio Ribera Diaz" w:date="2018-09-16T01:31:00Z">
        <w:r>
          <w:t xml:space="preserve"> (las instrucciones se han recopilado utilizando Google Chrome </w:t>
        </w:r>
      </w:ins>
      <w:proofErr w:type="gramStart"/>
      <w:ins w:id="2572" w:author="Ignacio Ribera Diaz" w:date="2018-09-16T01:52:00Z">
        <w:r w:rsidR="00F0552D" w:rsidRPr="00F0552D">
          <w:t>https://www.google.com/intl/es_ALL/chrome/</w:t>
        </w:r>
      </w:ins>
      <w:ins w:id="2573" w:author="Ignacio Ribera Diaz" w:date="2018-09-16T01:31:00Z">
        <w:r>
          <w:t>)</w:t>
        </w:r>
      </w:ins>
      <w:ins w:id="2574" w:author="Ignacio Ribera Diaz" w:date="2018-09-16T01:52:00Z">
        <w:r w:rsidR="00F0552D">
          <w:t xml:space="preserve">  y</w:t>
        </w:r>
        <w:proofErr w:type="gramEnd"/>
        <w:r w:rsidR="00F0552D">
          <w:t xml:space="preserve"> pulsaremos ‘F12’ o</w:t>
        </w:r>
      </w:ins>
      <w:ins w:id="2575" w:author="Ignacio Ribera Diaz" w:date="2018-09-16T01:53:00Z">
        <w:r w:rsidR="00F0552D">
          <w:t xml:space="preserve"> </w:t>
        </w:r>
        <w:proofErr w:type="spellStart"/>
        <w:r w:rsidR="00F0552D">
          <w:t>click</w:t>
        </w:r>
      </w:ins>
      <w:proofErr w:type="spellEnd"/>
      <w:ins w:id="2576" w:author="Ignacio Ribera Diaz" w:date="2018-09-16T01:54:00Z">
        <w:r w:rsidR="00F0552D">
          <w:t xml:space="preserve"> derecho / inspeccionar.</w:t>
        </w:r>
      </w:ins>
      <w:ins w:id="2577" w:author="Ignacio Ribera Diaz" w:date="2018-09-16T01:57:00Z">
        <w:r w:rsidR="00F0552D">
          <w:t xml:space="preserve"> Así se nos mostrará una ventana con el código fuente de la página web</w:t>
        </w:r>
      </w:ins>
      <w:ins w:id="2578" w:author="Ignacio Ribera Diaz" w:date="2018-09-16T02:00:00Z">
        <w:r w:rsidR="00F0552D">
          <w:t>.</w:t>
        </w:r>
      </w:ins>
    </w:p>
    <w:p w14:paraId="5DFB226B" w14:textId="77777777" w:rsidR="00E83909" w:rsidRDefault="00F0552D" w:rsidP="00E83909">
      <w:pPr>
        <w:keepNext/>
        <w:rPr>
          <w:ins w:id="2579" w:author="Ignacio Ribera Diaz" w:date="2018-09-16T02:03:00Z"/>
        </w:rPr>
        <w:pPrChange w:id="2580" w:author="Ignacio Ribera Diaz" w:date="2018-09-16T02:03:00Z">
          <w:pPr/>
        </w:pPrChange>
      </w:pPr>
      <w:ins w:id="2581" w:author="Ignacio Ribera Diaz" w:date="2018-09-16T02:02:00Z">
        <w:r>
          <w:rPr>
            <w:noProof/>
          </w:rPr>
          <w:drawing>
            <wp:inline distT="0" distB="0" distL="0" distR="0" wp14:anchorId="1152097E" wp14:editId="6804A640">
              <wp:extent cx="5134970" cy="3277589"/>
              <wp:effectExtent l="0" t="0" r="889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498" cy="3283671"/>
                      </a:xfrm>
                      <a:prstGeom prst="rect">
                        <a:avLst/>
                      </a:prstGeom>
                    </pic:spPr>
                  </pic:pic>
                </a:graphicData>
              </a:graphic>
            </wp:inline>
          </w:drawing>
        </w:r>
      </w:ins>
    </w:p>
    <w:p w14:paraId="1EFD1148" w14:textId="3540C307" w:rsidR="00F0552D" w:rsidRDefault="00E83909" w:rsidP="00E83909">
      <w:pPr>
        <w:pStyle w:val="Descripcin"/>
        <w:rPr>
          <w:ins w:id="2582" w:author="Ignacio Ribera Diaz" w:date="2018-09-16T02:00:00Z"/>
        </w:rPr>
        <w:pPrChange w:id="2583" w:author="Ignacio Ribera Diaz" w:date="2018-09-16T02:03:00Z">
          <w:pPr/>
        </w:pPrChange>
      </w:pPr>
      <w:ins w:id="2584" w:author="Ignacio Ribera Diaz" w:date="2018-09-16T02:03:00Z">
        <w:r>
          <w:t xml:space="preserve">Figura </w:t>
        </w:r>
        <w:r>
          <w:fldChar w:fldCharType="begin"/>
        </w:r>
        <w:r>
          <w:instrText xml:space="preserve"> SEQ Figura \* ARABIC </w:instrText>
        </w:r>
      </w:ins>
      <w:r>
        <w:fldChar w:fldCharType="separate"/>
      </w:r>
      <w:ins w:id="2585" w:author="Ignacio Ribera Diaz" w:date="2018-09-16T02:57:00Z">
        <w:r w:rsidR="000D71BC">
          <w:rPr>
            <w:noProof/>
          </w:rPr>
          <w:t>31</w:t>
        </w:r>
      </w:ins>
      <w:ins w:id="2586" w:author="Ignacio Ribera Diaz" w:date="2018-09-16T02:03:00Z">
        <w:r>
          <w:fldChar w:fldCharType="end"/>
        </w:r>
        <w:r>
          <w:t xml:space="preserve"> Inspeccionar elemento. Fuente: propia.</w:t>
        </w:r>
      </w:ins>
    </w:p>
    <w:p w14:paraId="58ACCAA6" w14:textId="6515D97F" w:rsidR="00E83909" w:rsidRDefault="00E83909" w:rsidP="00540349">
      <w:pPr>
        <w:rPr>
          <w:ins w:id="2587" w:author="Ignacio Ribera Diaz" w:date="2018-09-16T02:24:00Z"/>
        </w:rPr>
      </w:pPr>
      <w:ins w:id="2588" w:author="Ignacio Ribera Diaz" w:date="2018-09-16T02:10:00Z">
        <w:r>
          <w:t>Con esta ventana abierta ya podemos buscar la zona del código que deseamos. Pasamos el cur</w:t>
        </w:r>
      </w:ins>
      <w:ins w:id="2589" w:author="Ignacio Ribera Diaz" w:date="2018-09-16T02:11:00Z">
        <w:r>
          <w:t>sor del ratón por encima del código y se resaltará en la web</w:t>
        </w:r>
      </w:ins>
      <w:ins w:id="2590" w:author="Ignacio Ribera Diaz" w:date="2018-09-16T02:21:00Z">
        <w:r w:rsidR="006878DB">
          <w:t>. Al</w:t>
        </w:r>
      </w:ins>
      <w:ins w:id="2591" w:author="Ignacio Ribera Diaz" w:date="2018-09-16T02:22:00Z">
        <w:r w:rsidR="006878DB">
          <w:t xml:space="preserve"> estar todo dentro de contenedores</w:t>
        </w:r>
      </w:ins>
      <w:ins w:id="2592" w:author="Ignacio Ribera Diaz" w:date="2018-09-16T02:24:00Z">
        <w:r w:rsidR="006878DB">
          <w:t>, se deben ir desplegando hasta encontrar el correcto.</w:t>
        </w:r>
      </w:ins>
    </w:p>
    <w:p w14:paraId="6B60D158" w14:textId="77777777" w:rsidR="006878DB" w:rsidRDefault="006878DB" w:rsidP="006878DB">
      <w:pPr>
        <w:keepNext/>
        <w:rPr>
          <w:ins w:id="2593" w:author="Ignacio Ribera Diaz" w:date="2018-09-16T02:27:00Z"/>
        </w:rPr>
        <w:pPrChange w:id="2594" w:author="Ignacio Ribera Diaz" w:date="2018-09-16T02:27:00Z">
          <w:pPr/>
        </w:pPrChange>
      </w:pPr>
      <w:ins w:id="2595" w:author="Ignacio Ribera Diaz" w:date="2018-09-16T02:27:00Z">
        <w:r>
          <w:rPr>
            <w:noProof/>
          </w:rPr>
          <w:drawing>
            <wp:inline distT="0" distB="0" distL="0" distR="0" wp14:anchorId="4E75BDE4" wp14:editId="251C3679">
              <wp:extent cx="5394960" cy="2834640"/>
              <wp:effectExtent l="0" t="0" r="0" b="381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ins>
    </w:p>
    <w:p w14:paraId="1245BB53" w14:textId="1DF526FF" w:rsidR="006878DB" w:rsidRDefault="006878DB" w:rsidP="006878DB">
      <w:pPr>
        <w:pStyle w:val="Descripcin"/>
        <w:rPr>
          <w:ins w:id="2596" w:author="Ignacio Ribera Diaz" w:date="2018-09-16T02:02:00Z"/>
        </w:rPr>
        <w:pPrChange w:id="2597" w:author="Ignacio Ribera Diaz" w:date="2018-09-16T02:27:00Z">
          <w:pPr/>
        </w:pPrChange>
      </w:pPr>
      <w:ins w:id="2598" w:author="Ignacio Ribera Diaz" w:date="2018-09-16T02:27:00Z">
        <w:r>
          <w:t xml:space="preserve">Figura </w:t>
        </w:r>
        <w:r>
          <w:fldChar w:fldCharType="begin"/>
        </w:r>
        <w:r>
          <w:instrText xml:space="preserve"> SEQ Figura \* ARABIC </w:instrText>
        </w:r>
      </w:ins>
      <w:r>
        <w:fldChar w:fldCharType="separate"/>
      </w:r>
      <w:ins w:id="2599" w:author="Ignacio Ribera Diaz" w:date="2018-09-16T02:57:00Z">
        <w:r w:rsidR="000D71BC">
          <w:rPr>
            <w:noProof/>
          </w:rPr>
          <w:t>32</w:t>
        </w:r>
      </w:ins>
      <w:ins w:id="2600" w:author="Ignacio Ribera Diaz" w:date="2018-09-16T02:27:00Z">
        <w:r>
          <w:fldChar w:fldCharType="end"/>
        </w:r>
        <w:r>
          <w:t>Encontrar elemento dentro del código. Fuente: propia.</w:t>
        </w:r>
      </w:ins>
    </w:p>
    <w:p w14:paraId="79E75553" w14:textId="4CD8DC10" w:rsidR="00E83909" w:rsidRDefault="00764A9C" w:rsidP="00540349">
      <w:pPr>
        <w:rPr>
          <w:ins w:id="2601" w:author="Ignacio Ribera Diaz" w:date="2018-09-16T02:50:00Z"/>
        </w:rPr>
      </w:pPr>
      <w:ins w:id="2602" w:author="Ignacio Ribera Diaz" w:date="2018-09-16T02:41:00Z">
        <w:r>
          <w:lastRenderedPageBreak/>
          <w:t>Una vez podemos localizar elemento</w:t>
        </w:r>
      </w:ins>
      <w:ins w:id="2603" w:author="Ignacio Ribera Diaz" w:date="2018-09-16T02:42:00Z">
        <w:r>
          <w:t>s</w:t>
        </w:r>
        <w:r w:rsidR="006A5E50">
          <w:t xml:space="preserve">, podemos hacer las modificaciones abriendo la página en un editor de texto, como puede ser </w:t>
        </w:r>
        <w:proofErr w:type="spellStart"/>
        <w:r w:rsidR="006A5E50">
          <w:t>NotePad</w:t>
        </w:r>
        <w:proofErr w:type="spellEnd"/>
        <w:r w:rsidR="006A5E50">
          <w:t xml:space="preserve">++. En el caso de querer cambiar textos o referencias a videos de </w:t>
        </w:r>
        <w:proofErr w:type="spellStart"/>
        <w:r w:rsidR="006A5E50">
          <w:t>youtube</w:t>
        </w:r>
        <w:proofErr w:type="spellEnd"/>
        <w:r w:rsidR="006A5E50">
          <w:t xml:space="preserve">, lo haremos </w:t>
        </w:r>
      </w:ins>
      <w:ins w:id="2604" w:author="Ignacio Ribera Diaz" w:date="2018-09-16T02:48:00Z">
        <w:r w:rsidR="006A5E50">
          <w:t>desde el editor</w:t>
        </w:r>
      </w:ins>
      <w:ins w:id="2605" w:author="Ignacio Ribera Diaz" w:date="2018-09-16T02:50:00Z">
        <w:r w:rsidR="006A5E50">
          <w:t xml:space="preserve">, cambiando el texto correspondiente o la referencia al video de </w:t>
        </w:r>
        <w:proofErr w:type="spellStart"/>
        <w:r w:rsidR="006A5E50">
          <w:t>youtube</w:t>
        </w:r>
        <w:proofErr w:type="spellEnd"/>
        <w:r w:rsidR="006A5E50">
          <w:t>.</w:t>
        </w:r>
      </w:ins>
    </w:p>
    <w:p w14:paraId="7840CBBC" w14:textId="77777777" w:rsidR="006A5E50" w:rsidRDefault="006A5E50" w:rsidP="006A5E50">
      <w:pPr>
        <w:keepNext/>
        <w:rPr>
          <w:ins w:id="2606" w:author="Ignacio Ribera Diaz" w:date="2018-09-16T02:54:00Z"/>
        </w:rPr>
        <w:pPrChange w:id="2607" w:author="Ignacio Ribera Diaz" w:date="2018-09-16T02:54:00Z">
          <w:pPr/>
        </w:pPrChange>
      </w:pPr>
      <w:ins w:id="2608" w:author="Ignacio Ribera Diaz" w:date="2018-09-16T02:53:00Z">
        <w:r>
          <w:rPr>
            <w:noProof/>
          </w:rPr>
          <w:drawing>
            <wp:inline distT="0" distB="0" distL="0" distR="0" wp14:anchorId="1D81FD98" wp14:editId="619F2C86">
              <wp:extent cx="5400040" cy="2754630"/>
              <wp:effectExtent l="0" t="0" r="0" b="762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754630"/>
                      </a:xfrm>
                      <a:prstGeom prst="rect">
                        <a:avLst/>
                      </a:prstGeom>
                    </pic:spPr>
                  </pic:pic>
                </a:graphicData>
              </a:graphic>
            </wp:inline>
          </w:drawing>
        </w:r>
      </w:ins>
    </w:p>
    <w:p w14:paraId="367F3B03" w14:textId="2954995E" w:rsidR="006A5E50" w:rsidRDefault="006A5E50" w:rsidP="006A5E50">
      <w:pPr>
        <w:pStyle w:val="Descripcin"/>
        <w:rPr>
          <w:ins w:id="2609" w:author="Ignacio Ribera Diaz" w:date="2018-09-16T02:02:00Z"/>
        </w:rPr>
        <w:pPrChange w:id="2610" w:author="Ignacio Ribera Diaz" w:date="2018-09-16T02:54:00Z">
          <w:pPr/>
        </w:pPrChange>
      </w:pPr>
      <w:ins w:id="2611" w:author="Ignacio Ribera Diaz" w:date="2018-09-16T02:54:00Z">
        <w:r>
          <w:t xml:space="preserve">Figura </w:t>
        </w:r>
        <w:r>
          <w:fldChar w:fldCharType="begin"/>
        </w:r>
        <w:r>
          <w:instrText xml:space="preserve"> SEQ Figura \* ARABIC </w:instrText>
        </w:r>
      </w:ins>
      <w:r>
        <w:fldChar w:fldCharType="separate"/>
      </w:r>
      <w:ins w:id="2612" w:author="Ignacio Ribera Diaz" w:date="2018-09-16T02:57:00Z">
        <w:r w:rsidR="000D71BC">
          <w:rPr>
            <w:noProof/>
          </w:rPr>
          <w:t>33</w:t>
        </w:r>
      </w:ins>
      <w:ins w:id="2613" w:author="Ignacio Ribera Diaz" w:date="2018-09-16T02:54:00Z">
        <w:r>
          <w:fldChar w:fldCharType="end"/>
        </w:r>
        <w:r>
          <w:t xml:space="preserve"> Editando textos. Fuente: propia.</w:t>
        </w:r>
      </w:ins>
    </w:p>
    <w:p w14:paraId="5C4CFDA7" w14:textId="77777777" w:rsidR="006A5E50" w:rsidRDefault="006A5E50" w:rsidP="00540349">
      <w:pPr>
        <w:rPr>
          <w:ins w:id="2614" w:author="Ignacio Ribera Diaz" w:date="2018-09-16T02:54:00Z"/>
        </w:rPr>
      </w:pPr>
    </w:p>
    <w:p w14:paraId="4E63C9D5" w14:textId="77777777" w:rsidR="000D71BC" w:rsidRDefault="006A5E50" w:rsidP="00540349">
      <w:pPr>
        <w:rPr>
          <w:ins w:id="2615" w:author="Ignacio Ribera Diaz" w:date="2018-09-16T02:57:00Z"/>
        </w:rPr>
      </w:pPr>
      <w:ins w:id="2616" w:author="Ignacio Ribera Diaz" w:date="2018-09-16T02:54:00Z">
        <w:r>
          <w:t xml:space="preserve">Pero en cambio, si se desean </w:t>
        </w:r>
        <w:r w:rsidR="000D71BC">
          <w:t>cambiar las imágenes de la web</w:t>
        </w:r>
      </w:ins>
      <w:ins w:id="2617" w:author="Ignacio Ribera Diaz" w:date="2018-09-16T02:55:00Z">
        <w:r w:rsidR="000D71BC">
          <w:t xml:space="preserve">, a parte de poder hacerse cambiando la referencia en el código, se puede </w:t>
        </w:r>
      </w:ins>
      <w:ins w:id="2618" w:author="Ignacio Ribera Diaz" w:date="2018-09-16T02:56:00Z">
        <w:r w:rsidR="000D71BC">
          <w:t>sobrescribir</w:t>
        </w:r>
      </w:ins>
      <w:ins w:id="2619" w:author="Ignacio Ribera Diaz" w:date="2018-09-16T02:55:00Z">
        <w:r w:rsidR="000D71BC">
          <w:t xml:space="preserve"> la imagen que se desea cambiar por</w:t>
        </w:r>
      </w:ins>
      <w:ins w:id="2620" w:author="Ignacio Ribera Diaz" w:date="2018-09-16T02:56:00Z">
        <w:r w:rsidR="000D71BC">
          <w:t xml:space="preserve"> la nueva. </w:t>
        </w:r>
      </w:ins>
    </w:p>
    <w:p w14:paraId="21A5FD32" w14:textId="77777777" w:rsidR="000D71BC" w:rsidRDefault="000D71BC" w:rsidP="000D71BC">
      <w:pPr>
        <w:keepNext/>
        <w:rPr>
          <w:ins w:id="2621" w:author="Ignacio Ribera Diaz" w:date="2018-09-16T02:57:00Z"/>
        </w:rPr>
        <w:pPrChange w:id="2622" w:author="Ignacio Ribera Diaz" w:date="2018-09-16T02:57:00Z">
          <w:pPr/>
        </w:pPrChange>
      </w:pPr>
      <w:ins w:id="2623" w:author="Ignacio Ribera Diaz" w:date="2018-09-16T02:57:00Z">
        <w:r>
          <w:rPr>
            <w:noProof/>
          </w:rPr>
          <w:drawing>
            <wp:inline distT="0" distB="0" distL="0" distR="0" wp14:anchorId="195F5C89" wp14:editId="457AEC6C">
              <wp:extent cx="5400040" cy="114998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149985"/>
                      </a:xfrm>
                      <a:prstGeom prst="rect">
                        <a:avLst/>
                      </a:prstGeom>
                    </pic:spPr>
                  </pic:pic>
                </a:graphicData>
              </a:graphic>
            </wp:inline>
          </w:drawing>
        </w:r>
      </w:ins>
    </w:p>
    <w:p w14:paraId="4D07327B" w14:textId="1CEA7FCA" w:rsidR="000D71BC" w:rsidRDefault="000D71BC" w:rsidP="000D71BC">
      <w:pPr>
        <w:pStyle w:val="Descripcin"/>
        <w:rPr>
          <w:ins w:id="2624" w:author="Ignacio Ribera Diaz" w:date="2018-09-16T02:57:00Z"/>
        </w:rPr>
        <w:pPrChange w:id="2625" w:author="Ignacio Ribera Diaz" w:date="2018-09-16T02:57:00Z">
          <w:pPr/>
        </w:pPrChange>
      </w:pPr>
      <w:ins w:id="2626" w:author="Ignacio Ribera Diaz" w:date="2018-09-16T02:57:00Z">
        <w:r>
          <w:t xml:space="preserve">Figura </w:t>
        </w:r>
        <w:r>
          <w:fldChar w:fldCharType="begin"/>
        </w:r>
        <w:r>
          <w:instrText xml:space="preserve"> SEQ Figura \* ARABIC </w:instrText>
        </w:r>
      </w:ins>
      <w:r>
        <w:fldChar w:fldCharType="separate"/>
      </w:r>
      <w:ins w:id="2627" w:author="Ignacio Ribera Diaz" w:date="2018-09-16T02:57:00Z">
        <w:r>
          <w:rPr>
            <w:noProof/>
          </w:rPr>
          <w:t>34</w:t>
        </w:r>
        <w:r>
          <w:fldChar w:fldCharType="end"/>
        </w:r>
        <w:r>
          <w:t xml:space="preserve"> Editando </w:t>
        </w:r>
        <w:proofErr w:type="spellStart"/>
        <w:r>
          <w:t>imágen</w:t>
        </w:r>
        <w:proofErr w:type="spellEnd"/>
        <w:r>
          <w:t>. Fuente: propia.</w:t>
        </w:r>
        <w:bookmarkStart w:id="2628" w:name="_GoBack"/>
        <w:bookmarkEnd w:id="2628"/>
      </w:ins>
    </w:p>
    <w:p w14:paraId="2810001C" w14:textId="6542C187" w:rsidR="009F4A23" w:rsidRPr="00F0552D" w:rsidRDefault="009F4A23" w:rsidP="00540349">
      <w:pPr>
        <w:rPr>
          <w:ins w:id="2629" w:author="Ignacio Ribera Diaz" w:date="2018-09-14T01:29:00Z"/>
          <w:rPrChange w:id="2630" w:author="Ignacio Ribera Diaz" w:date="2018-09-16T01:52:00Z">
            <w:rPr>
              <w:ins w:id="2631" w:author="Ignacio Ribera Diaz" w:date="2018-09-14T01:29:00Z"/>
              <w:color w:val="000000"/>
              <w:w w:val="101"/>
              <w:sz w:val="28"/>
              <w:szCs w:val="28"/>
            </w:rPr>
          </w:rPrChange>
        </w:rPr>
        <w:pPrChange w:id="2632" w:author="Ignacio Ribera Diaz" w:date="2018-09-16T00:35:00Z">
          <w:pPr>
            <w:widowControl w:val="0"/>
            <w:autoSpaceDE w:val="0"/>
            <w:autoSpaceDN w:val="0"/>
            <w:adjustRightInd w:val="0"/>
            <w:spacing w:after="41" w:line="281" w:lineRule="exact"/>
            <w:ind w:left="5960"/>
          </w:pPr>
        </w:pPrChange>
      </w:pPr>
      <w:ins w:id="2633" w:author="Ignacio Ribera Diaz" w:date="2018-09-14T01:29:00Z">
        <w:r>
          <w:br w:type="column"/>
        </w:r>
      </w:ins>
    </w:p>
    <w:p w14:paraId="08E0F11E" w14:textId="77777777" w:rsidR="009F4A23" w:rsidRDefault="009F4A23" w:rsidP="009F4A23">
      <w:pPr>
        <w:widowControl w:val="0"/>
        <w:autoSpaceDE w:val="0"/>
        <w:autoSpaceDN w:val="0"/>
        <w:adjustRightInd w:val="0"/>
        <w:spacing w:after="41" w:line="281" w:lineRule="exact"/>
        <w:ind w:left="5960"/>
        <w:rPr>
          <w:ins w:id="2634" w:author="Ignacio Ribera Diaz" w:date="2018-09-14T01:29:00Z"/>
          <w:rFonts w:ascii="Arial" w:hAnsi="Arial" w:cs="Arial"/>
          <w:color w:val="000000"/>
          <w:w w:val="101"/>
          <w:sz w:val="28"/>
          <w:szCs w:val="28"/>
        </w:rPr>
      </w:pPr>
      <w:ins w:id="2635" w:author="Ignacio Ribera Diaz" w:date="2018-09-14T01:29:00Z">
        <w:r>
          <w:rPr>
            <w:rFonts w:ascii="Arial" w:hAnsi="Arial" w:cs="Arial"/>
            <w:color w:val="000000"/>
            <w:w w:val="101"/>
            <w:sz w:val="28"/>
            <w:szCs w:val="28"/>
          </w:rPr>
          <w:t xml:space="preserve"> </w:t>
        </w:r>
      </w:ins>
    </w:p>
    <w:p w14:paraId="388EAF31" w14:textId="77777777" w:rsidR="009F4A23" w:rsidRDefault="009F4A23" w:rsidP="009F4A23">
      <w:pPr>
        <w:widowControl w:val="0"/>
        <w:autoSpaceDE w:val="0"/>
        <w:autoSpaceDN w:val="0"/>
        <w:adjustRightInd w:val="0"/>
        <w:spacing w:after="43" w:line="281" w:lineRule="exact"/>
        <w:ind w:left="5960"/>
        <w:rPr>
          <w:ins w:id="2636" w:author="Ignacio Ribera Diaz" w:date="2018-09-14T01:29:00Z"/>
          <w:rFonts w:ascii="Arial" w:hAnsi="Arial" w:cs="Arial"/>
          <w:color w:val="000000"/>
          <w:w w:val="101"/>
          <w:sz w:val="28"/>
          <w:szCs w:val="28"/>
        </w:rPr>
      </w:pPr>
      <w:ins w:id="2637" w:author="Ignacio Ribera Diaz" w:date="2018-09-14T01:29:00Z">
        <w:r>
          <w:rPr>
            <w:rFonts w:ascii="Arial" w:hAnsi="Arial" w:cs="Arial"/>
            <w:color w:val="000000"/>
            <w:w w:val="101"/>
            <w:sz w:val="28"/>
            <w:szCs w:val="28"/>
          </w:rPr>
          <w:t xml:space="preserve"> </w:t>
        </w:r>
      </w:ins>
    </w:p>
    <w:p w14:paraId="54E3B37B" w14:textId="77777777" w:rsidR="009F4A23" w:rsidRDefault="009F4A23" w:rsidP="009F4A23">
      <w:pPr>
        <w:widowControl w:val="0"/>
        <w:autoSpaceDE w:val="0"/>
        <w:autoSpaceDN w:val="0"/>
        <w:adjustRightInd w:val="0"/>
        <w:spacing w:after="33" w:line="281" w:lineRule="exact"/>
        <w:ind w:left="5960"/>
        <w:rPr>
          <w:ins w:id="2638" w:author="Ignacio Ribera Diaz" w:date="2018-09-14T01:29:00Z"/>
          <w:rFonts w:ascii="Arial" w:hAnsi="Arial" w:cs="Arial"/>
          <w:color w:val="000000"/>
          <w:w w:val="101"/>
          <w:sz w:val="28"/>
          <w:szCs w:val="28"/>
        </w:rPr>
      </w:pPr>
      <w:ins w:id="2639" w:author="Ignacio Ribera Diaz" w:date="2018-09-14T01:29:00Z">
        <w:r>
          <w:rPr>
            <w:rFonts w:ascii="Arial" w:hAnsi="Arial" w:cs="Arial"/>
            <w:color w:val="000000"/>
            <w:w w:val="101"/>
            <w:sz w:val="28"/>
            <w:szCs w:val="28"/>
          </w:rPr>
          <w:t xml:space="preserve"> </w:t>
        </w:r>
      </w:ins>
    </w:p>
    <w:p w14:paraId="3E6956DE" w14:textId="77777777" w:rsidR="009F4A23" w:rsidRDefault="009F4A23" w:rsidP="009F4A23">
      <w:pPr>
        <w:widowControl w:val="0"/>
        <w:autoSpaceDE w:val="0"/>
        <w:autoSpaceDN w:val="0"/>
        <w:adjustRightInd w:val="0"/>
        <w:spacing w:after="31" w:line="221" w:lineRule="exact"/>
        <w:ind w:left="1720"/>
        <w:rPr>
          <w:ins w:id="2640" w:author="Ignacio Ribera Diaz" w:date="2018-09-14T01:29:00Z"/>
          <w:rFonts w:ascii="Arial" w:hAnsi="Arial" w:cs="Arial"/>
          <w:color w:val="000000"/>
          <w:w w:val="101"/>
        </w:rPr>
      </w:pPr>
      <w:ins w:id="2641" w:author="Ignacio Ribera Diaz" w:date="2018-09-14T01:29:00Z">
        <w:r>
          <w:rPr>
            <w:rFonts w:ascii="Arial" w:hAnsi="Arial" w:cs="Arial"/>
            <w:color w:val="000000"/>
            <w:w w:val="101"/>
          </w:rPr>
          <w:t xml:space="preserve"> </w:t>
        </w:r>
      </w:ins>
    </w:p>
    <w:p w14:paraId="6A364CAD" w14:textId="77777777" w:rsidR="009F4A23" w:rsidRDefault="009F4A23" w:rsidP="009F4A23">
      <w:pPr>
        <w:widowControl w:val="0"/>
        <w:autoSpaceDE w:val="0"/>
        <w:autoSpaceDN w:val="0"/>
        <w:adjustRightInd w:val="0"/>
        <w:spacing w:after="33" w:line="221" w:lineRule="exact"/>
        <w:ind w:left="1720"/>
        <w:rPr>
          <w:ins w:id="2642" w:author="Ignacio Ribera Diaz" w:date="2018-09-14T01:29:00Z"/>
          <w:rFonts w:ascii="Arial" w:hAnsi="Arial" w:cs="Arial"/>
          <w:color w:val="000000"/>
          <w:w w:val="101"/>
        </w:rPr>
      </w:pPr>
      <w:ins w:id="2643" w:author="Ignacio Ribera Diaz" w:date="2018-09-14T01:29:00Z">
        <w:r>
          <w:rPr>
            <w:rFonts w:ascii="Arial" w:hAnsi="Arial" w:cs="Arial"/>
            <w:color w:val="000000"/>
            <w:w w:val="101"/>
          </w:rPr>
          <w:t xml:space="preserve"> </w:t>
        </w:r>
      </w:ins>
    </w:p>
    <w:p w14:paraId="4028745F" w14:textId="77777777" w:rsidR="009F4A23" w:rsidRDefault="009F4A23" w:rsidP="009F4A23">
      <w:pPr>
        <w:widowControl w:val="0"/>
        <w:autoSpaceDE w:val="0"/>
        <w:autoSpaceDN w:val="0"/>
        <w:adjustRightInd w:val="0"/>
        <w:spacing w:after="31" w:line="221" w:lineRule="exact"/>
        <w:ind w:left="1720"/>
        <w:rPr>
          <w:ins w:id="2644" w:author="Ignacio Ribera Diaz" w:date="2018-09-14T01:29:00Z"/>
          <w:rFonts w:ascii="Arial" w:hAnsi="Arial" w:cs="Arial"/>
          <w:color w:val="000000"/>
          <w:w w:val="101"/>
        </w:rPr>
      </w:pPr>
      <w:ins w:id="2645" w:author="Ignacio Ribera Diaz" w:date="2018-09-14T01:29:00Z">
        <w:r>
          <w:rPr>
            <w:rFonts w:ascii="Arial" w:hAnsi="Arial" w:cs="Arial"/>
            <w:color w:val="000000"/>
            <w:w w:val="101"/>
          </w:rPr>
          <w:t xml:space="preserve"> </w:t>
        </w:r>
      </w:ins>
    </w:p>
    <w:p w14:paraId="6B052D16" w14:textId="77777777" w:rsidR="009F4A23" w:rsidRDefault="009F4A23" w:rsidP="009F4A23">
      <w:pPr>
        <w:widowControl w:val="0"/>
        <w:autoSpaceDE w:val="0"/>
        <w:autoSpaceDN w:val="0"/>
        <w:adjustRightInd w:val="0"/>
        <w:spacing w:after="31" w:line="221" w:lineRule="exact"/>
        <w:ind w:left="1720"/>
        <w:rPr>
          <w:ins w:id="2646" w:author="Ignacio Ribera Diaz" w:date="2018-09-14T01:29:00Z"/>
          <w:rFonts w:ascii="Arial" w:hAnsi="Arial" w:cs="Arial"/>
          <w:color w:val="000000"/>
          <w:w w:val="101"/>
        </w:rPr>
      </w:pPr>
      <w:ins w:id="2647" w:author="Ignacio Ribera Diaz" w:date="2018-09-14T01:29:00Z">
        <w:r>
          <w:rPr>
            <w:rFonts w:ascii="Arial" w:hAnsi="Arial" w:cs="Arial"/>
            <w:color w:val="000000"/>
            <w:w w:val="101"/>
          </w:rPr>
          <w:t xml:space="preserve"> </w:t>
        </w:r>
      </w:ins>
    </w:p>
    <w:p w14:paraId="409F9742" w14:textId="77777777" w:rsidR="009F4A23" w:rsidRDefault="009F4A23" w:rsidP="009F4A23">
      <w:pPr>
        <w:widowControl w:val="0"/>
        <w:autoSpaceDE w:val="0"/>
        <w:autoSpaceDN w:val="0"/>
        <w:adjustRightInd w:val="0"/>
        <w:spacing w:after="33" w:line="221" w:lineRule="exact"/>
        <w:ind w:left="1720"/>
        <w:rPr>
          <w:ins w:id="2648" w:author="Ignacio Ribera Diaz" w:date="2018-09-14T01:29:00Z"/>
          <w:rFonts w:ascii="Arial" w:hAnsi="Arial" w:cs="Arial"/>
          <w:color w:val="000000"/>
          <w:w w:val="101"/>
        </w:rPr>
      </w:pPr>
      <w:ins w:id="2649" w:author="Ignacio Ribera Diaz" w:date="2018-09-14T01:29:00Z">
        <w:r>
          <w:rPr>
            <w:rFonts w:ascii="Arial" w:hAnsi="Arial" w:cs="Arial"/>
            <w:color w:val="000000"/>
            <w:w w:val="101"/>
          </w:rPr>
          <w:t xml:space="preserve"> </w:t>
        </w:r>
      </w:ins>
    </w:p>
    <w:p w14:paraId="457A98F7" w14:textId="77777777" w:rsidR="009F4A23" w:rsidRDefault="009F4A23" w:rsidP="009F4A23">
      <w:pPr>
        <w:widowControl w:val="0"/>
        <w:autoSpaceDE w:val="0"/>
        <w:autoSpaceDN w:val="0"/>
        <w:adjustRightInd w:val="0"/>
        <w:spacing w:after="31" w:line="221" w:lineRule="exact"/>
        <w:ind w:left="1720"/>
        <w:rPr>
          <w:ins w:id="2650" w:author="Ignacio Ribera Diaz" w:date="2018-09-14T01:29:00Z"/>
          <w:rFonts w:ascii="Arial" w:hAnsi="Arial" w:cs="Arial"/>
          <w:color w:val="000000"/>
          <w:w w:val="101"/>
        </w:rPr>
      </w:pPr>
      <w:ins w:id="2651" w:author="Ignacio Ribera Diaz" w:date="2018-09-14T01:29:00Z">
        <w:r>
          <w:rPr>
            <w:rFonts w:ascii="Arial" w:hAnsi="Arial" w:cs="Arial"/>
            <w:color w:val="000000"/>
            <w:w w:val="101"/>
          </w:rPr>
          <w:t xml:space="preserve"> </w:t>
        </w:r>
      </w:ins>
    </w:p>
    <w:p w14:paraId="0B4B1B58" w14:textId="0228EAC8" w:rsidR="009F4A23" w:rsidRDefault="009F4A23" w:rsidP="009F4A23">
      <w:pPr>
        <w:widowControl w:val="0"/>
        <w:autoSpaceDE w:val="0"/>
        <w:autoSpaceDN w:val="0"/>
        <w:adjustRightInd w:val="0"/>
        <w:spacing w:after="8713" w:line="221" w:lineRule="exact"/>
        <w:ind w:left="5960"/>
        <w:rPr>
          <w:ins w:id="2652" w:author="Ignacio Ribera Diaz" w:date="2018-09-14T01:29:00Z"/>
          <w:rFonts w:ascii="Arial" w:hAnsi="Arial" w:cs="Arial"/>
          <w:color w:val="000000"/>
          <w:w w:val="101"/>
        </w:rPr>
      </w:pPr>
      <w:ins w:id="2653" w:author="Ignacio Ribera Diaz" w:date="2018-09-14T01:29:00Z">
        <w:r>
          <w:rPr>
            <w:noProof/>
          </w:rPr>
          <w:drawing>
            <wp:anchor distT="0" distB="0" distL="114300" distR="114300" simplePos="0" relativeHeight="251669504" behindDoc="1" locked="0" layoutInCell="0" allowOverlap="1" wp14:anchorId="17995F6A" wp14:editId="79B3CF69">
              <wp:simplePos x="0" y="0"/>
              <wp:positionH relativeFrom="page">
                <wp:posOffset>2212975</wp:posOffset>
              </wp:positionH>
              <wp:positionV relativeFrom="page">
                <wp:posOffset>8514715</wp:posOffset>
              </wp:positionV>
              <wp:extent cx="3035300" cy="965200"/>
              <wp:effectExtent l="0" t="0" r="0" b="635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35300" cy="965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w w:val="101"/>
          </w:rPr>
          <w:t xml:space="preserve">  </w:t>
        </w:r>
      </w:ins>
    </w:p>
    <w:p w14:paraId="5B64A9C0" w14:textId="1E8915EC" w:rsidR="009F4A23" w:rsidRDefault="009F4A23" w:rsidP="009F4A23">
      <w:pPr>
        <w:widowControl w:val="0"/>
        <w:autoSpaceDE w:val="0"/>
        <w:autoSpaceDN w:val="0"/>
        <w:adjustRightInd w:val="0"/>
        <w:spacing w:after="0" w:line="221" w:lineRule="exact"/>
        <w:ind w:left="10000"/>
        <w:rPr>
          <w:ins w:id="2654" w:author="Ignacio Ribera Diaz" w:date="2018-09-14T01:29:00Z"/>
        </w:rPr>
      </w:pPr>
      <w:ins w:id="2655" w:author="Ignacio Ribera Diaz" w:date="2018-09-14T01:29:00Z">
        <w:r>
          <w:rPr>
            <w:noProof/>
          </w:rPr>
          <mc:AlternateContent>
            <mc:Choice Requires="wps">
              <w:drawing>
                <wp:anchor distT="0" distB="0" distL="114300" distR="114300" simplePos="0" relativeHeight="251670528" behindDoc="1" locked="0" layoutInCell="1" allowOverlap="1" wp14:anchorId="71EE1C34" wp14:editId="5ECAA0D6">
                  <wp:simplePos x="0" y="0"/>
                  <wp:positionH relativeFrom="page">
                    <wp:posOffset>0</wp:posOffset>
                  </wp:positionH>
                  <wp:positionV relativeFrom="page">
                    <wp:posOffset>0</wp:posOffset>
                  </wp:positionV>
                  <wp:extent cx="7626350" cy="1943100"/>
                  <wp:effectExtent l="0" t="0" r="0" b="0"/>
                  <wp:wrapNone/>
                  <wp:docPr id="130" name="Forma libre: forma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6350" cy="1943100"/>
                          </a:xfrm>
                          <a:custGeom>
                            <a:avLst/>
                            <a:gdLst>
                              <a:gd name="T0" fmla="*/ 0 w 12010"/>
                              <a:gd name="T1" fmla="*/ 3060 h 3060"/>
                              <a:gd name="T2" fmla="*/ 12010 w 12010"/>
                              <a:gd name="T3" fmla="*/ 3060 h 3060"/>
                              <a:gd name="T4" fmla="*/ 12010 w 12010"/>
                              <a:gd name="T5" fmla="*/ 0 h 3060"/>
                              <a:gd name="T6" fmla="*/ 0 w 12010"/>
                              <a:gd name="T7" fmla="*/ 0 h 3060"/>
                            </a:gdLst>
                            <a:ahLst/>
                            <a:cxnLst>
                              <a:cxn ang="0">
                                <a:pos x="T0" y="T1"/>
                              </a:cxn>
                              <a:cxn ang="0">
                                <a:pos x="T2" y="T3"/>
                              </a:cxn>
                              <a:cxn ang="0">
                                <a:pos x="T4" y="T5"/>
                              </a:cxn>
                              <a:cxn ang="0">
                                <a:pos x="T6" y="T7"/>
                              </a:cxn>
                            </a:cxnLst>
                            <a:rect l="0" t="0" r="r" b="b"/>
                            <a:pathLst>
                              <a:path w="12010" h="3060">
                                <a:moveTo>
                                  <a:pt x="0" y="3060"/>
                                </a:moveTo>
                                <a:lnTo>
                                  <a:pt x="12010" y="3060"/>
                                </a:lnTo>
                                <a:lnTo>
                                  <a:pt x="12010" y="0"/>
                                </a:lnTo>
                                <a:lnTo>
                                  <a:pt x="0" y="0"/>
                                </a:lnTo>
                                <a:close/>
                              </a:path>
                            </a:pathLst>
                          </a:custGeom>
                          <a:solidFill>
                            <a:srgbClr val="9876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26C162" id="Forma libre: forma 130" o:spid="_x0000_s1026" style="position:absolute;margin-left:0;margin-top:0;width:600.5pt;height:153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10,3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" path="m,3060r12010,l12010,,,,,3060xe" fillcolor="#987634" stroked="f">
                  <v:path arrowok="t" o:connecttype="custom" o:connectlocs="0,1943100;7626350,1943100;7626350,0;0,0" o:connectangles="0,0,0,0"/>
                  <w10:wrap anchorx="page" anchory="page"/>
                </v:shape>
              </w:pict>
            </mc:Fallback>
          </mc:AlternateContent>
        </w:r>
        <w:r>
          <w:rPr>
            <w:noProof/>
          </w:rPr>
          <mc:AlternateContent>
            <mc:Choice Requires="wps">
              <w:drawing>
                <wp:anchor distT="0" distB="0" distL="114300" distR="114300" simplePos="0" relativeHeight="251671552" behindDoc="1" locked="0" layoutInCell="1" allowOverlap="1" wp14:anchorId="56BCE7A8" wp14:editId="3178039D">
                  <wp:simplePos x="0" y="0"/>
                  <wp:positionH relativeFrom="page">
                    <wp:posOffset>-6350</wp:posOffset>
                  </wp:positionH>
                  <wp:positionV relativeFrom="page">
                    <wp:posOffset>0</wp:posOffset>
                  </wp:positionV>
                  <wp:extent cx="7632700" cy="1943100"/>
                  <wp:effectExtent l="0" t="0" r="0" b="0"/>
                  <wp:wrapNone/>
                  <wp:docPr id="129" name="Forma libre: forma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32700" cy="1943100"/>
                          </a:xfrm>
                          <a:custGeom>
                            <a:avLst/>
                            <a:gdLst>
                              <a:gd name="T0" fmla="*/ 0 w 12019"/>
                              <a:gd name="T1" fmla="*/ 3060 h 3060"/>
                              <a:gd name="T2" fmla="*/ 12019 w 12019"/>
                              <a:gd name="T3" fmla="*/ 3060 h 3060"/>
                              <a:gd name="T4" fmla="*/ 12019 w 12019"/>
                              <a:gd name="T5" fmla="*/ 0 h 3060"/>
                              <a:gd name="T6" fmla="*/ 0 w 12019"/>
                              <a:gd name="T7" fmla="*/ 0 h 3060"/>
                            </a:gdLst>
                            <a:ahLst/>
                            <a:cxnLst>
                              <a:cxn ang="0">
                                <a:pos x="T0" y="T1"/>
                              </a:cxn>
                              <a:cxn ang="0">
                                <a:pos x="T2" y="T3"/>
                              </a:cxn>
                              <a:cxn ang="0">
                                <a:pos x="T4" y="T5"/>
                              </a:cxn>
                              <a:cxn ang="0">
                                <a:pos x="T6" y="T7"/>
                              </a:cxn>
                            </a:cxnLst>
                            <a:rect l="0" t="0" r="r" b="b"/>
                            <a:pathLst>
                              <a:path w="12019" h="3060">
                                <a:moveTo>
                                  <a:pt x="0" y="3060"/>
                                </a:moveTo>
                                <a:lnTo>
                                  <a:pt x="12019" y="3060"/>
                                </a:lnTo>
                                <a:lnTo>
                                  <a:pt x="12019" y="0"/>
                                </a:lnTo>
                                <a:lnTo>
                                  <a:pt x="0"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38D2F3" id="Forma libre: forma 129" o:spid="_x0000_s1026" style="position:absolute;margin-left:-.5pt;margin-top:0;width:601pt;height:153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19,3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" path="m,3060r12019,l12019,,,,,3060xe" filled="f">
                  <v:path arrowok="t" o:connecttype="custom" o:connectlocs="0,1943100;7632700,1943100;7632700,0;0,0" o:connectangles="0,0,0,0"/>
                  <w10:wrap anchorx="page" anchory="page"/>
                </v:shape>
              </w:pict>
            </mc:Fallback>
          </mc:AlternateContent>
        </w:r>
        <w:r>
          <w:rPr>
            <w:rFonts w:ascii="Arial" w:hAnsi="Arial" w:cs="Arial"/>
            <w:color w:val="000000"/>
            <w:w w:val="101"/>
          </w:rPr>
          <w:t xml:space="preserve">  </w:t>
        </w:r>
      </w:ins>
    </w:p>
    <w:p w14:paraId="26EBEFA9" w14:textId="1E03EC9F" w:rsidR="004006B3" w:rsidRPr="008869FD" w:rsidRDefault="004006B3" w:rsidP="004006B3">
      <w:pPr>
        <w:rPr>
          <w:rFonts w:ascii="Arial" w:hAnsi="Arial" w:cs="Arial"/>
          <w:sz w:val="20"/>
          <w:szCs w:val="20"/>
        </w:rPr>
      </w:pPr>
    </w:p>
    <w:sectPr w:rsidR="004006B3" w:rsidRPr="008869FD" w:rsidSect="00E23232">
      <w:footerReference w:type="default" r:id="rId49"/>
      <w:pgSz w:w="11906" w:h="16838"/>
      <w:pgMar w:top="1134" w:right="1701" w:bottom="1134" w:left="1701" w:header="708" w:footer="708" w:gutter="0"/>
      <w:pgNumType w:start="0"/>
      <w:cols w:space="708"/>
      <w:titlePg/>
      <w:docGrid w:linePitch="360"/>
      <w:sectPrChange w:id="2656" w:author="Ignacio Ribera Diaz" w:date="2018-09-14T02:00:00Z">
        <w:sectPr w:rsidR="004006B3" w:rsidRPr="008869FD" w:rsidSect="00E23232">
          <w:pgMar w:top="1417" w:right="1701" w:bottom="1417" w:left="1701" w:header="708" w:footer="708"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0" w:author="chus.algar" w:date="2018-09-10T13:28:00Z" w:initials="c">
    <w:p w14:paraId="5E8822BF" w14:textId="3E350EE6" w:rsidR="00540349" w:rsidRDefault="00540349">
      <w:pPr>
        <w:pStyle w:val="Textocomentario"/>
      </w:pPr>
      <w:r>
        <w:rPr>
          <w:rStyle w:val="Refdecomentario"/>
        </w:rPr>
        <w:annotationRef/>
      </w:r>
      <w:r>
        <w:t>Utiliza el formato oficial de portada</w:t>
      </w:r>
    </w:p>
  </w:comment>
  <w:comment w:id="81" w:author="Ignacio Ribera Diaz" w:date="2018-09-12T02:13:00Z" w:initials="IRD">
    <w:p w14:paraId="712197FC" w14:textId="537A7076" w:rsidR="00540349" w:rsidRDefault="00540349">
      <w:pPr>
        <w:pStyle w:val="Textocomentario"/>
      </w:pPr>
      <w:r>
        <w:rPr>
          <w:rStyle w:val="Refdecomentario"/>
        </w:rPr>
        <w:annotationRef/>
      </w:r>
      <w:r>
        <w:t xml:space="preserve">¿Así es correcto? Si no, no </w:t>
      </w:r>
      <w:proofErr w:type="spellStart"/>
      <w:r>
        <w:t>se</w:t>
      </w:r>
      <w:proofErr w:type="spellEnd"/>
      <w:r>
        <w:t xml:space="preserve"> a </w:t>
      </w:r>
      <w:proofErr w:type="spellStart"/>
      <w:r>
        <w:t>que</w:t>
      </w:r>
      <w:proofErr w:type="spellEnd"/>
      <w:r>
        <w:t xml:space="preserve"> te refieres.</w:t>
      </w:r>
    </w:p>
  </w:comment>
  <w:comment w:id="82" w:author="Ignacio Ribera Diaz" w:date="2018-09-14T05:03:00Z" w:initials="IRD">
    <w:p w14:paraId="4F7ED14B" w14:textId="4A06C442" w:rsidR="00540349" w:rsidRDefault="00540349">
      <w:pPr>
        <w:pStyle w:val="Textocomentario"/>
      </w:pPr>
      <w:r>
        <w:rPr>
          <w:rStyle w:val="Refdecomentario"/>
        </w:rPr>
        <w:annotationRef/>
      </w:r>
      <w:r>
        <w:t>Supongo que me faltaba lo de arriba y el final</w:t>
      </w:r>
    </w:p>
  </w:comment>
  <w:comment w:id="133" w:author="chus.algar" w:date="2018-09-10T13:07:00Z" w:initials="c">
    <w:p w14:paraId="09028540" w14:textId="77777777" w:rsidR="00540349" w:rsidRDefault="00540349" w:rsidP="001630F1">
      <w:pPr>
        <w:pStyle w:val="Textocomentario"/>
      </w:pPr>
      <w:r>
        <w:rPr>
          <w:rStyle w:val="Refdecomentario"/>
        </w:rPr>
        <w:annotationRef/>
      </w:r>
      <w:r>
        <w:t>Extiende un poco más este resumen.</w:t>
      </w:r>
    </w:p>
  </w:comment>
  <w:comment w:id="134" w:author="chus.algar" w:date="2018-09-10T13:08:00Z" w:initials="c">
    <w:p w14:paraId="40BE901D" w14:textId="77777777" w:rsidR="00540349" w:rsidRDefault="00540349" w:rsidP="001630F1">
      <w:pPr>
        <w:pStyle w:val="Textocomentario"/>
      </w:pPr>
      <w:r>
        <w:rPr>
          <w:rStyle w:val="Refdecomentario"/>
        </w:rPr>
        <w:annotationRef/>
      </w:r>
      <w:r>
        <w:t xml:space="preserve">Una vez que hayas escrito el Resumen, a </w:t>
      </w:r>
      <w:proofErr w:type="gramStart"/>
      <w:r>
        <w:t>continuación</w:t>
      </w:r>
      <w:proofErr w:type="gramEnd"/>
      <w:r>
        <w:t xml:space="preserve"> pones las palabras clave con este formato (te pongo un ejemplo):</w:t>
      </w:r>
    </w:p>
    <w:p w14:paraId="69AB7449" w14:textId="77777777" w:rsidR="00540349" w:rsidRDefault="00540349" w:rsidP="001630F1">
      <w:pPr>
        <w:pStyle w:val="Textocomentario"/>
      </w:pPr>
      <w:r w:rsidRPr="00EC6C1F">
        <w:rPr>
          <w:b/>
        </w:rPr>
        <w:t xml:space="preserve">Palabras </w:t>
      </w:r>
      <w:proofErr w:type="gramStart"/>
      <w:r w:rsidRPr="00EC6C1F">
        <w:rPr>
          <w:b/>
        </w:rPr>
        <w:t>clave.-</w:t>
      </w:r>
      <w:proofErr w:type="gramEnd"/>
      <w:r>
        <w:t xml:space="preserve"> CSS, JavaScript, web, contenedor.</w:t>
      </w:r>
    </w:p>
  </w:comment>
  <w:comment w:id="185" w:author="chus.algar" w:date="2018-09-10T13:07:00Z" w:initials="c">
    <w:p w14:paraId="0D497BD9" w14:textId="77777777" w:rsidR="00540349" w:rsidRDefault="00540349" w:rsidP="001630F1">
      <w:pPr>
        <w:pStyle w:val="Textocomentario"/>
      </w:pPr>
      <w:r>
        <w:rPr>
          <w:rStyle w:val="Refdecomentario"/>
        </w:rPr>
        <w:annotationRef/>
      </w:r>
      <w:r>
        <w:t>Lo que hayas añadido en el Resumen, lo tienes que poner aquí en inglés.</w:t>
      </w:r>
    </w:p>
  </w:comment>
  <w:comment w:id="186" w:author="chus.algar" w:date="2018-09-10T13:09:00Z" w:initials="c">
    <w:p w14:paraId="5720ECA0" w14:textId="77777777" w:rsidR="00540349" w:rsidRDefault="00540349" w:rsidP="001630F1">
      <w:pPr>
        <w:pStyle w:val="Textocomentario"/>
      </w:pPr>
      <w:r>
        <w:rPr>
          <w:rStyle w:val="Refdecomentario"/>
        </w:rPr>
        <w:annotationRef/>
      </w:r>
      <w:r>
        <w:t xml:space="preserve">En cuanto a las Key </w:t>
      </w:r>
      <w:proofErr w:type="spellStart"/>
      <w:r>
        <w:t>words</w:t>
      </w:r>
      <w:proofErr w:type="spellEnd"/>
      <w:r>
        <w:t xml:space="preserve">, te digo lo mismo </w:t>
      </w:r>
      <w:proofErr w:type="gramStart"/>
      <w:r>
        <w:t>que</w:t>
      </w:r>
      <w:proofErr w:type="gramEnd"/>
      <w:r>
        <w:t xml:space="preserve"> en Resumen.</w:t>
      </w:r>
    </w:p>
  </w:comment>
  <w:comment w:id="220" w:author="chus.algar" w:date="2018-09-10T13:10:00Z" w:initials="c">
    <w:p w14:paraId="7C89030E" w14:textId="785EB0B2" w:rsidR="00540349" w:rsidRDefault="00540349">
      <w:pPr>
        <w:pStyle w:val="Textocomentario"/>
      </w:pPr>
      <w:r>
        <w:rPr>
          <w:rStyle w:val="Refdecomentario"/>
        </w:rPr>
        <w:annotationRef/>
      </w:r>
      <w:r>
        <w:t xml:space="preserve">El índice va a continuación del Resume y el </w:t>
      </w:r>
      <w:proofErr w:type="spellStart"/>
      <w:r>
        <w:t>Abstract</w:t>
      </w:r>
      <w:proofErr w:type="spellEnd"/>
      <w:r>
        <w:t>, por lo tanto, estos no deben aparecer en el índice. El índice empieza con el capítulo 1.</w:t>
      </w:r>
    </w:p>
  </w:comment>
  <w:comment w:id="947" w:author="chus.algar" w:date="2018-09-10T13:12:00Z" w:initials="c">
    <w:p w14:paraId="2730BE72" w14:textId="253FB244" w:rsidR="00540349" w:rsidRDefault="00540349">
      <w:pPr>
        <w:pStyle w:val="Textocomentario"/>
      </w:pPr>
      <w:r>
        <w:rPr>
          <w:rStyle w:val="Refdecomentario"/>
        </w:rPr>
        <w:annotationRef/>
      </w:r>
      <w:r>
        <w:t>Elabora un poco más la redacción de este párrafo. Ten en cuenta que lo van a consultar estudiantes universitarios.</w:t>
      </w:r>
    </w:p>
  </w:comment>
  <w:comment w:id="1013" w:author="chus.algar" w:date="2018-09-10T13:13:00Z" w:initials="c">
    <w:p w14:paraId="17A6935A" w14:textId="76C977C7" w:rsidR="00540349" w:rsidRDefault="00540349">
      <w:pPr>
        <w:pStyle w:val="Textocomentario"/>
      </w:pPr>
      <w:r>
        <w:rPr>
          <w:rStyle w:val="Refdecomentario"/>
        </w:rPr>
        <w:annotationRef/>
      </w:r>
      <w:r>
        <w:t>El contenido de estos párrafos no debes enfocarlo así. Debes enfocarlo como herramientas y tecnologías que has utilizado. Me refiero a algo como: “Actualmente existen numerosas tecnologías web, siendo las más demandas en el mercado A, B y C. El principal motivo es… Tras realizar un análisis en profundidad de estas tecnologías, nos centramos en el uso de X, presentando sus principales ventajas e inconvenientes…”. Espero que con este ejemplo puedas ver a que me refiero.</w:t>
      </w:r>
    </w:p>
  </w:comment>
  <w:comment w:id="1083" w:author="chus.algar" w:date="2018-09-10T13:37:00Z" w:initials="c">
    <w:p w14:paraId="23444B08" w14:textId="1579F687" w:rsidR="00540349" w:rsidRDefault="00540349">
      <w:pPr>
        <w:pStyle w:val="Textocomentario"/>
      </w:pPr>
      <w:r>
        <w:rPr>
          <w:rStyle w:val="Refdecomentario"/>
        </w:rPr>
        <w:annotationRef/>
      </w:r>
      <w:r>
        <w:t>Reduce el tamaño de todo el texto a 11</w:t>
      </w:r>
    </w:p>
  </w:comment>
  <w:comment w:id="1087" w:author="chus.algar" w:date="2018-09-10T13:37:00Z" w:initials="c">
    <w:p w14:paraId="38215C83" w14:textId="33E56EE2" w:rsidR="00540349" w:rsidRDefault="00540349">
      <w:pPr>
        <w:pStyle w:val="Textocomentario"/>
      </w:pPr>
      <w:r>
        <w:rPr>
          <w:rStyle w:val="Refdecomentario"/>
        </w:rPr>
        <w:annotationRef/>
      </w:r>
      <w:r>
        <w:t>En vez de puntos suspensivos pon “</w:t>
      </w:r>
      <w:proofErr w:type="spellStart"/>
      <w:r>
        <w:t>etc</w:t>
      </w:r>
      <w:proofErr w:type="spellEnd"/>
      <w:r>
        <w:t>”</w:t>
      </w:r>
    </w:p>
  </w:comment>
  <w:comment w:id="1102" w:author="chus.algar" w:date="2018-09-10T13:38:00Z" w:initials="c">
    <w:p w14:paraId="02F35A4F" w14:textId="3930EE2F" w:rsidR="00540349" w:rsidRDefault="00540349">
      <w:pPr>
        <w:pStyle w:val="Textocomentario"/>
      </w:pPr>
      <w:r>
        <w:rPr>
          <w:rStyle w:val="Refdecomentario"/>
        </w:rPr>
        <w:annotationRef/>
      </w:r>
      <w:r>
        <w:t>Explica en que consiste y pon referencias</w:t>
      </w:r>
    </w:p>
  </w:comment>
  <w:comment w:id="1143" w:author="chus.algar" w:date="2018-09-10T13:39:00Z" w:initials="c">
    <w:p w14:paraId="252E5E83" w14:textId="4C48DBFA" w:rsidR="00540349" w:rsidRDefault="00540349">
      <w:pPr>
        <w:pStyle w:val="Textocomentario"/>
      </w:pPr>
      <w:r>
        <w:rPr>
          <w:rStyle w:val="Refdecomentario"/>
        </w:rPr>
        <w:annotationRef/>
      </w:r>
      <w:r>
        <w:t>La estructura de esta frase es igual que la anterior. Cambia la redacción para que no resulte tan repetitivo.</w:t>
      </w:r>
    </w:p>
  </w:comment>
  <w:comment w:id="1150" w:author="chus.algar" w:date="2018-09-10T13:40:00Z" w:initials="c">
    <w:p w14:paraId="222BEF52" w14:textId="41FA60B7" w:rsidR="00540349" w:rsidRDefault="00540349">
      <w:pPr>
        <w:pStyle w:val="Textocomentario"/>
      </w:pPr>
      <w:r>
        <w:rPr>
          <w:rStyle w:val="Refdecomentario"/>
        </w:rPr>
        <w:annotationRef/>
      </w:r>
      <w:r>
        <w:t>Incluye alguna referencia.</w:t>
      </w:r>
    </w:p>
  </w:comment>
  <w:comment w:id="1322" w:author="chus.algar" w:date="2018-09-10T13:41:00Z" w:initials="c">
    <w:p w14:paraId="6EDD166D" w14:textId="77777777" w:rsidR="00540349" w:rsidRDefault="00540349" w:rsidP="00CA6074">
      <w:pPr>
        <w:pStyle w:val="Textocomentario"/>
      </w:pPr>
      <w:r>
        <w:rPr>
          <w:rStyle w:val="Refdecomentario"/>
        </w:rPr>
        <w:annotationRef/>
      </w:r>
      <w:r>
        <w:t>Repetitivo, cámbialo.</w:t>
      </w:r>
    </w:p>
  </w:comment>
  <w:comment w:id="1336" w:author="chus.algar" w:date="2018-09-10T13:41:00Z" w:initials="c">
    <w:p w14:paraId="32B258D2" w14:textId="77777777" w:rsidR="00540349" w:rsidRDefault="00540349" w:rsidP="00CA6074">
      <w:pPr>
        <w:pStyle w:val="Textocomentario"/>
      </w:pPr>
      <w:r>
        <w:rPr>
          <w:rStyle w:val="Refdecomentario"/>
        </w:rPr>
        <w:annotationRef/>
      </w:r>
      <w:r>
        <w:t>El contenido de este capítulo no está mal, pero está muy escueto. Amplíalo un poco. Por lo menos para tener de 3 a 5 páginas.</w:t>
      </w:r>
    </w:p>
  </w:comment>
  <w:comment w:id="1360" w:author="chus.algar" w:date="2018-09-10T13:44:00Z" w:initials="c">
    <w:p w14:paraId="3C6D6ED5" w14:textId="72A009B3" w:rsidR="00540349" w:rsidRDefault="00540349">
      <w:pPr>
        <w:pStyle w:val="Textocomentario"/>
      </w:pPr>
      <w:r>
        <w:rPr>
          <w:rStyle w:val="Refdecomentario"/>
        </w:rPr>
        <w:annotationRef/>
      </w:r>
      <w:r>
        <w:t>Elabora un poco más esta redacción y dale algo de rollo, no vayas tanto al grano.</w:t>
      </w:r>
    </w:p>
  </w:comment>
  <w:comment w:id="1381" w:author="chus.algar" w:date="2018-09-10T13:45:00Z" w:initials="c">
    <w:p w14:paraId="00A113E3" w14:textId="260C24E2" w:rsidR="00540349" w:rsidRDefault="00540349">
      <w:pPr>
        <w:pStyle w:val="Textocomentario"/>
      </w:pPr>
      <w:r>
        <w:rPr>
          <w:rStyle w:val="Refdecomentario"/>
        </w:rPr>
        <w:annotationRef/>
      </w:r>
      <w:r>
        <w:t>Incluye alguna referencia.</w:t>
      </w:r>
    </w:p>
  </w:comment>
  <w:comment w:id="1389" w:author="chus.algar" w:date="2018-09-10T14:06:00Z" w:initials="c">
    <w:p w14:paraId="212C3B90" w14:textId="4607AE54" w:rsidR="00540349" w:rsidRDefault="00540349">
      <w:pPr>
        <w:pStyle w:val="Textocomentario"/>
      </w:pPr>
      <w:r>
        <w:rPr>
          <w:rStyle w:val="Refdecomentario"/>
        </w:rPr>
        <w:annotationRef/>
      </w:r>
      <w:r>
        <w:t xml:space="preserve">Me falta un </w:t>
      </w:r>
      <w:proofErr w:type="spellStart"/>
      <w:r>
        <w:t>vervo</w:t>
      </w:r>
      <w:proofErr w:type="spellEnd"/>
      <w:r>
        <w:t>.</w:t>
      </w:r>
    </w:p>
  </w:comment>
  <w:comment w:id="1392" w:author="chus.algar" w:date="2018-09-10T14:06:00Z" w:initials="c">
    <w:p w14:paraId="2FB7B5CB" w14:textId="47241D26" w:rsidR="00540349" w:rsidRDefault="00540349">
      <w:pPr>
        <w:pStyle w:val="Textocomentario"/>
      </w:pPr>
      <w:r>
        <w:rPr>
          <w:rStyle w:val="Refdecomentario"/>
        </w:rPr>
        <w:annotationRef/>
      </w:r>
      <w:r>
        <w:t>Busca un sinónimo</w:t>
      </w:r>
    </w:p>
  </w:comment>
  <w:comment w:id="1397" w:author="chus.algar" w:date="2018-09-10T14:06:00Z" w:initials="c">
    <w:p w14:paraId="4F7F0A01" w14:textId="07E5D6F4" w:rsidR="00540349" w:rsidRDefault="00540349">
      <w:pPr>
        <w:pStyle w:val="Textocomentario"/>
      </w:pPr>
      <w:r>
        <w:rPr>
          <w:rStyle w:val="Refdecomentario"/>
        </w:rPr>
        <w:annotationRef/>
      </w:r>
      <w:r>
        <w:t xml:space="preserve">Falta un determinante, </w:t>
      </w:r>
      <w:proofErr w:type="gramStart"/>
      <w:r>
        <w:t>no?</w:t>
      </w:r>
      <w:proofErr w:type="gramEnd"/>
    </w:p>
  </w:comment>
  <w:comment w:id="1403" w:author="chus.algar" w:date="2018-09-10T14:07:00Z" w:initials="c">
    <w:p w14:paraId="17740E08" w14:textId="0D98210C" w:rsidR="00540349" w:rsidRDefault="00540349">
      <w:pPr>
        <w:pStyle w:val="Textocomentario"/>
      </w:pPr>
      <w:r>
        <w:rPr>
          <w:rStyle w:val="Refdecomentario"/>
        </w:rPr>
        <w:annotationRef/>
      </w:r>
      <w:r>
        <w:t>Ponlo con letra</w:t>
      </w:r>
    </w:p>
  </w:comment>
  <w:comment w:id="1407" w:author="chus.algar" w:date="2018-09-10T14:08:00Z" w:initials="c">
    <w:p w14:paraId="3D44FE58" w14:textId="7991AE41" w:rsidR="00540349" w:rsidRDefault="00540349">
      <w:pPr>
        <w:pStyle w:val="Textocomentario"/>
      </w:pPr>
      <w:r>
        <w:rPr>
          <w:rStyle w:val="Refdecomentario"/>
        </w:rPr>
        <w:annotationRef/>
      </w:r>
      <w:r>
        <w:t>Ponlo con letra</w:t>
      </w:r>
    </w:p>
  </w:comment>
  <w:comment w:id="1411" w:author="chus.algar" w:date="2018-09-10T14:08:00Z" w:initials="c">
    <w:p w14:paraId="64D6EDE5" w14:textId="799186A9" w:rsidR="00540349" w:rsidRDefault="00540349">
      <w:pPr>
        <w:pStyle w:val="Textocomentario"/>
      </w:pPr>
      <w:r>
        <w:rPr>
          <w:rStyle w:val="Refdecomentario"/>
        </w:rPr>
        <w:annotationRef/>
      </w:r>
      <w:r>
        <w:t>Busca un sinónimo</w:t>
      </w:r>
    </w:p>
  </w:comment>
  <w:comment w:id="1415" w:author="chus.algar" w:date="2018-09-10T14:11:00Z" w:initials="c">
    <w:p w14:paraId="23748987" w14:textId="337CCF78" w:rsidR="00540349" w:rsidRDefault="00540349">
      <w:pPr>
        <w:pStyle w:val="Textocomentario"/>
      </w:pPr>
      <w:r>
        <w:rPr>
          <w:rStyle w:val="Refdecomentario"/>
        </w:rPr>
        <w:annotationRef/>
      </w:r>
      <w:r>
        <w:t>Antes de cada figura debes explicar que se muestra en ella haciendo referencia a la figura en el texto. Aplica este comentario a todas las figuras y tablas que tengas.</w:t>
      </w:r>
    </w:p>
  </w:comment>
  <w:comment w:id="1422" w:author="chus.algar" w:date="2018-09-10T14:07:00Z" w:initials="c">
    <w:p w14:paraId="2038866E" w14:textId="61ED7782" w:rsidR="00540349" w:rsidRDefault="00540349">
      <w:pPr>
        <w:pStyle w:val="Textocomentario"/>
      </w:pPr>
      <w:r>
        <w:rPr>
          <w:rStyle w:val="Refdecomentario"/>
        </w:rPr>
        <w:annotationRef/>
      </w:r>
      <w:r>
        <w:t>Para todas las figuras y tablas que tengas debes indicar la fuente. En el caso de que lo hayas hecho tu (que no sea copiado de ningún sitio), debes poner: “Fuente: Elaboración propia”. Si te has inspirado en algo, debes indicarlo.</w:t>
      </w:r>
    </w:p>
  </w:comment>
  <w:comment w:id="1429" w:author="chus.algar" w:date="2018-09-10T14:09:00Z" w:initials="c">
    <w:p w14:paraId="2C794FA0" w14:textId="3C59AB7E" w:rsidR="00540349" w:rsidRDefault="00540349">
      <w:pPr>
        <w:pStyle w:val="Textocomentario"/>
      </w:pPr>
      <w:r>
        <w:rPr>
          <w:rStyle w:val="Refdecomentario"/>
        </w:rPr>
        <w:annotationRef/>
      </w:r>
      <w:r>
        <w:t>Parece que a continuación vas a describir los diferentes elementos que hay. Utiliza un esquema de viñetas para que quede más claro.</w:t>
      </w:r>
    </w:p>
  </w:comment>
  <w:comment w:id="1434" w:author="chus.algar" w:date="2018-09-10T14:09:00Z" w:initials="c">
    <w:p w14:paraId="5EE7FD2D" w14:textId="67185B74" w:rsidR="00540349" w:rsidRDefault="00540349">
      <w:pPr>
        <w:pStyle w:val="Textocomentario"/>
      </w:pPr>
      <w:r>
        <w:rPr>
          <w:rStyle w:val="Refdecomentario"/>
        </w:rPr>
        <w:annotationRef/>
      </w:r>
      <w:r>
        <w:t>Sobra un de los dos, no?</w:t>
      </w:r>
    </w:p>
  </w:comment>
  <w:comment w:id="1470" w:author="chus.algar" w:date="2018-09-10T14:11:00Z" w:initials="c">
    <w:p w14:paraId="5714E793" w14:textId="2D06DB2B" w:rsidR="00540349" w:rsidRDefault="00540349">
      <w:pPr>
        <w:pStyle w:val="Textocomentario"/>
      </w:pPr>
      <w:r>
        <w:rPr>
          <w:rStyle w:val="Refdecomentario"/>
        </w:rPr>
        <w:annotationRef/>
      </w:r>
      <w:r>
        <w:t>Todos estos números cámbialos por letras.</w:t>
      </w:r>
    </w:p>
  </w:comment>
  <w:comment w:id="1525" w:author="chus.algar" w:date="2018-09-10T14:12:00Z" w:initials="c">
    <w:p w14:paraId="0147BAFC" w14:textId="5F4E64F7" w:rsidR="00540349" w:rsidRDefault="00540349">
      <w:pPr>
        <w:pStyle w:val="Textocomentario"/>
      </w:pPr>
      <w:r>
        <w:rPr>
          <w:rStyle w:val="Refdecomentario"/>
        </w:rPr>
        <w:annotationRef/>
      </w:r>
      <w:r>
        <w:t>No dejes tanto espacio en blanco. Solo debes irte a una página nueva cuando empieces un nuevo capítulo.</w:t>
      </w:r>
    </w:p>
  </w:comment>
  <w:comment w:id="1533" w:author="chus.algar" w:date="2018-09-10T14:13:00Z" w:initials="c">
    <w:p w14:paraId="246EC93A" w14:textId="7B53AF33" w:rsidR="00540349" w:rsidRDefault="00540349">
      <w:pPr>
        <w:pStyle w:val="Textocomentario"/>
      </w:pPr>
      <w:r>
        <w:rPr>
          <w:rStyle w:val="Refdecomentario"/>
        </w:rPr>
        <w:annotationRef/>
      </w:r>
      <w:r>
        <w:t>Incluye referencia.</w:t>
      </w:r>
    </w:p>
  </w:comment>
  <w:comment w:id="1537" w:author="chus.algar" w:date="2018-09-10T23:18:00Z" w:initials="c">
    <w:p w14:paraId="2AB570E7" w14:textId="10517085" w:rsidR="00540349" w:rsidRDefault="00540349">
      <w:pPr>
        <w:pStyle w:val="Textocomentario"/>
      </w:pPr>
      <w:r>
        <w:rPr>
          <w:rStyle w:val="Refdecomentario"/>
        </w:rPr>
        <w:annotationRef/>
      </w:r>
      <w:r>
        <w:t xml:space="preserve">Pon mejor </w:t>
      </w:r>
      <w:proofErr w:type="spellStart"/>
      <w:r>
        <w:t>unto</w:t>
      </w:r>
      <w:proofErr w:type="spellEnd"/>
      <w:r>
        <w:t xml:space="preserve"> y seguido</w:t>
      </w:r>
    </w:p>
  </w:comment>
  <w:comment w:id="1545" w:author="chus.algar" w:date="2018-09-10T23:18:00Z" w:initials="c">
    <w:p w14:paraId="0F645C41" w14:textId="1BFCE744" w:rsidR="00540349" w:rsidRDefault="00540349">
      <w:pPr>
        <w:pStyle w:val="Textocomentario"/>
      </w:pPr>
      <w:r>
        <w:rPr>
          <w:rStyle w:val="Refdecomentario"/>
        </w:rPr>
        <w:annotationRef/>
      </w:r>
      <w:r>
        <w:t>Me falta algo, no se entiende bien</w:t>
      </w:r>
    </w:p>
  </w:comment>
  <w:comment w:id="1580" w:author="chus.algar" w:date="2018-09-10T23:19:00Z" w:initials="c">
    <w:p w14:paraId="5040E701" w14:textId="2675B739" w:rsidR="00540349" w:rsidRDefault="00540349">
      <w:pPr>
        <w:pStyle w:val="Textocomentario"/>
      </w:pPr>
      <w:r>
        <w:rPr>
          <w:rStyle w:val="Refdecomentario"/>
        </w:rPr>
        <w:annotationRef/>
      </w:r>
      <w:r>
        <w:t>Pon referencia</w:t>
      </w:r>
    </w:p>
  </w:comment>
  <w:comment w:id="1676" w:author="chus.algar" w:date="2018-09-10T23:29:00Z" w:initials="c">
    <w:p w14:paraId="0D02D7FB" w14:textId="71FF5410" w:rsidR="00540349" w:rsidRDefault="00540349">
      <w:pPr>
        <w:pStyle w:val="Textocomentario"/>
      </w:pPr>
      <w:r>
        <w:rPr>
          <w:rStyle w:val="Refdecomentario"/>
        </w:rPr>
        <w:annotationRef/>
      </w:r>
      <w:r>
        <w:t>Esta frase es muy larga, sepárala en varias y elabora un poco más la redacción</w:t>
      </w:r>
    </w:p>
  </w:comment>
  <w:comment w:id="1682" w:author="chus.algar" w:date="2018-09-10T23:29:00Z" w:initials="c">
    <w:p w14:paraId="5F863769" w14:textId="043B44C0" w:rsidR="00540349" w:rsidRDefault="00540349">
      <w:pPr>
        <w:pStyle w:val="Textocomentario"/>
      </w:pPr>
      <w:r>
        <w:rPr>
          <w:rStyle w:val="Refdecomentario"/>
        </w:rPr>
        <w:annotationRef/>
      </w:r>
      <w:r>
        <w:t>Busca un sinónimo</w:t>
      </w:r>
    </w:p>
  </w:comment>
  <w:comment w:id="1695" w:author="chus.algar" w:date="2018-09-10T23:30:00Z" w:initials="c">
    <w:p w14:paraId="70C93E62" w14:textId="27850C1D" w:rsidR="00540349" w:rsidRDefault="00540349">
      <w:pPr>
        <w:pStyle w:val="Textocomentario"/>
      </w:pPr>
      <w:r>
        <w:rPr>
          <w:rStyle w:val="Refdecomentario"/>
        </w:rPr>
        <w:annotationRef/>
      </w:r>
      <w:r>
        <w:t>Cambia esto, redáctalo de otra manera</w:t>
      </w:r>
    </w:p>
  </w:comment>
  <w:comment w:id="1713" w:author="chus.algar" w:date="2018-09-10T23:30:00Z" w:initials="c">
    <w:p w14:paraId="6F189008" w14:textId="4FEB2753" w:rsidR="00540349" w:rsidRDefault="00540349">
      <w:pPr>
        <w:pStyle w:val="Textocomentario"/>
      </w:pPr>
      <w:r>
        <w:rPr>
          <w:rStyle w:val="Refdecomentario"/>
        </w:rPr>
        <w:annotationRef/>
      </w:r>
      <w:r>
        <w:t>Suena muy vulgar. Cambia la redacción.</w:t>
      </w:r>
    </w:p>
  </w:comment>
  <w:comment w:id="1890" w:author="chus.algar" w:date="2018-09-10T23:31:00Z" w:initials="c">
    <w:p w14:paraId="0B5082EE" w14:textId="7BB27ED8" w:rsidR="00540349" w:rsidRDefault="00540349">
      <w:pPr>
        <w:pStyle w:val="Textocomentario"/>
      </w:pPr>
      <w:r>
        <w:rPr>
          <w:rStyle w:val="Refdecomentario"/>
        </w:rPr>
        <w:annotationRef/>
      </w:r>
      <w:r>
        <w:t>Aumenta la separación entre la figura y el título del subapartado</w:t>
      </w:r>
    </w:p>
  </w:comment>
  <w:comment w:id="1893" w:author="chus.algar" w:date="2018-09-10T23:31:00Z" w:initials="c">
    <w:p w14:paraId="09B9287F" w14:textId="725FFB57" w:rsidR="00540349" w:rsidRDefault="00540349">
      <w:pPr>
        <w:pStyle w:val="Textocomentario"/>
      </w:pPr>
      <w:r>
        <w:rPr>
          <w:rStyle w:val="Refdecomentario"/>
        </w:rPr>
        <w:annotationRef/>
      </w:r>
      <w:r>
        <w:t>Explica también qué es GitHub, me parece que no lo has dicho antes.</w:t>
      </w:r>
    </w:p>
  </w:comment>
  <w:comment w:id="1903" w:author="chus.algar" w:date="2018-09-10T23:32:00Z" w:initials="c">
    <w:p w14:paraId="673A3B34" w14:textId="351F8006" w:rsidR="00540349" w:rsidRDefault="00540349">
      <w:pPr>
        <w:pStyle w:val="Textocomentario"/>
      </w:pPr>
      <w:r>
        <w:rPr>
          <w:rStyle w:val="Refdecomentario"/>
        </w:rPr>
        <w:annotationRef/>
      </w:r>
      <w:r>
        <w:t>Escríbelo siempre igual a lo largo de todo el documento.</w:t>
      </w:r>
    </w:p>
  </w:comment>
  <w:comment w:id="1910" w:author="chus.algar" w:date="2018-09-10T23:33:00Z" w:initials="c">
    <w:p w14:paraId="147F34B5" w14:textId="6EBE73A3" w:rsidR="00540349" w:rsidRDefault="00540349">
      <w:pPr>
        <w:pStyle w:val="Textocomentario"/>
      </w:pPr>
      <w:r>
        <w:rPr>
          <w:rStyle w:val="Refdecomentario"/>
        </w:rPr>
        <w:annotationRef/>
      </w:r>
      <w:r>
        <w:t>Cambia este título</w:t>
      </w:r>
    </w:p>
  </w:comment>
  <w:comment w:id="1922" w:author="chus.algar" w:date="2018-09-10T23:33:00Z" w:initials="c">
    <w:p w14:paraId="1B6725CF" w14:textId="3EC20B35" w:rsidR="00540349" w:rsidRDefault="00540349">
      <w:pPr>
        <w:pStyle w:val="Textocomentario"/>
      </w:pPr>
      <w:r>
        <w:rPr>
          <w:rStyle w:val="Refdecomentario"/>
        </w:rPr>
        <w:annotationRef/>
      </w:r>
      <w:r>
        <w:t>Incluye referencia</w:t>
      </w:r>
    </w:p>
  </w:comment>
  <w:comment w:id="1952" w:author="chus.algar" w:date="2018-09-10T23:33:00Z" w:initials="c">
    <w:p w14:paraId="3534C227" w14:textId="2C3B194F" w:rsidR="00540349" w:rsidRDefault="00540349">
      <w:pPr>
        <w:pStyle w:val="Textocomentario"/>
      </w:pPr>
      <w:r>
        <w:rPr>
          <w:rStyle w:val="Refdecomentario"/>
        </w:rPr>
        <w:annotationRef/>
      </w:r>
      <w:r>
        <w:t>No indiques el precio</w:t>
      </w:r>
    </w:p>
  </w:comment>
  <w:comment w:id="1956" w:author="chus.algar" w:date="2018-09-10T23:34:00Z" w:initials="c">
    <w:p w14:paraId="7246B893" w14:textId="5D9CF937" w:rsidR="00540349" w:rsidRDefault="00540349">
      <w:pPr>
        <w:pStyle w:val="Textocomentario"/>
      </w:pPr>
      <w:r>
        <w:rPr>
          <w:rStyle w:val="Refdecomentario"/>
        </w:rPr>
        <w:annotationRef/>
      </w:r>
      <w:r>
        <w:t>Falta el punto final.</w:t>
      </w:r>
    </w:p>
  </w:comment>
  <w:comment w:id="1959" w:author="chus.algar" w:date="2018-09-10T23:34:00Z" w:initials="c">
    <w:p w14:paraId="6A119416" w14:textId="05EF4728" w:rsidR="00540349" w:rsidRDefault="00540349">
      <w:pPr>
        <w:pStyle w:val="Textocomentario"/>
      </w:pPr>
      <w:r>
        <w:rPr>
          <w:rStyle w:val="Refdecomentario"/>
        </w:rPr>
        <w:annotationRef/>
      </w:r>
      <w:r>
        <w:t>Con letra</w:t>
      </w:r>
    </w:p>
  </w:comment>
  <w:comment w:id="1967" w:author="chus.algar" w:date="2018-09-10T23:34:00Z" w:initials="c">
    <w:p w14:paraId="47896F5F" w14:textId="73C8EE0B" w:rsidR="00540349" w:rsidRDefault="00540349">
      <w:pPr>
        <w:pStyle w:val="Textocomentario"/>
      </w:pPr>
      <w:r>
        <w:rPr>
          <w:rStyle w:val="Refdecomentario"/>
        </w:rPr>
        <w:annotationRef/>
      </w:r>
      <w:r>
        <w:t>Elabora un poco más eta redacción.</w:t>
      </w:r>
    </w:p>
  </w:comment>
  <w:comment w:id="1990" w:author="chus.algar" w:date="2018-09-10T23:36:00Z" w:initials="c">
    <w:p w14:paraId="7E6100EC" w14:textId="4CB55943" w:rsidR="00540349" w:rsidRDefault="00540349">
      <w:pPr>
        <w:pStyle w:val="Textocomentario"/>
      </w:pPr>
      <w:r>
        <w:rPr>
          <w:rStyle w:val="Refdecomentario"/>
        </w:rPr>
        <w:annotationRef/>
      </w:r>
      <w:r>
        <w:t>Todo esto quítalo.</w:t>
      </w:r>
    </w:p>
  </w:comment>
  <w:comment w:id="1997" w:author="chus.algar" w:date="2018-09-10T23:36:00Z" w:initials="c">
    <w:p w14:paraId="642E4996" w14:textId="03E4FE0D" w:rsidR="00540349" w:rsidRDefault="00540349">
      <w:pPr>
        <w:pStyle w:val="Textocomentario"/>
      </w:pPr>
      <w:r>
        <w:rPr>
          <w:rStyle w:val="Refdecomentario"/>
        </w:rPr>
        <w:annotationRef/>
      </w:r>
      <w:r>
        <w:t>Repetitivo. Cambia uno de los dos.</w:t>
      </w:r>
    </w:p>
  </w:comment>
  <w:comment w:id="2022" w:author="chus.algar" w:date="2018-09-10T23:37:00Z" w:initials="c">
    <w:p w14:paraId="02F2E5E9" w14:textId="043B76A4" w:rsidR="00540349" w:rsidRDefault="00540349">
      <w:pPr>
        <w:pStyle w:val="Textocomentario"/>
      </w:pPr>
      <w:r>
        <w:rPr>
          <w:rStyle w:val="Refdecomentario"/>
        </w:rPr>
        <w:annotationRef/>
      </w:r>
      <w:r>
        <w:t>Quita esto que está entre paréntesis</w:t>
      </w:r>
    </w:p>
  </w:comment>
  <w:comment w:id="2031" w:author="chus.algar" w:date="2018-09-10T23:38:00Z" w:initials="c">
    <w:p w14:paraId="78431C82" w14:textId="11857502" w:rsidR="00540349" w:rsidRDefault="00540349">
      <w:pPr>
        <w:pStyle w:val="Textocomentario"/>
      </w:pPr>
      <w:r>
        <w:rPr>
          <w:rStyle w:val="Refdecomentario"/>
        </w:rPr>
        <w:annotationRef/>
      </w:r>
      <w:r>
        <w:t>Esto tampoco lo digas. No es información relevante. Elabora un poco más la redacción del párrafo.</w:t>
      </w:r>
    </w:p>
  </w:comment>
  <w:comment w:id="2058" w:author="chus.algar" w:date="2018-09-10T23:39:00Z" w:initials="c">
    <w:p w14:paraId="47E68853" w14:textId="1C36B054" w:rsidR="00540349" w:rsidRDefault="00540349">
      <w:pPr>
        <w:pStyle w:val="Textocomentario"/>
      </w:pPr>
      <w:r>
        <w:rPr>
          <w:rStyle w:val="Refdecomentario"/>
        </w:rPr>
        <w:annotationRef/>
      </w:r>
      <w:r>
        <w:t>Enfoca el párrafo de otra manera. No hagas una redacción tan plana.</w:t>
      </w:r>
    </w:p>
  </w:comment>
  <w:comment w:id="2067" w:author="chus.algar" w:date="2018-09-10T23:40:00Z" w:initials="c">
    <w:p w14:paraId="4180A6AD" w14:textId="7BB5DB2B" w:rsidR="00540349" w:rsidRDefault="00540349">
      <w:pPr>
        <w:pStyle w:val="Textocomentario"/>
      </w:pPr>
      <w:r>
        <w:rPr>
          <w:rStyle w:val="Refdecomentario"/>
        </w:rPr>
        <w:annotationRef/>
      </w:r>
      <w:r>
        <w:t>A nadie le importa esto.</w:t>
      </w:r>
    </w:p>
  </w:comment>
  <w:comment w:id="2079" w:author="chus.algar" w:date="2018-09-10T23:41:00Z" w:initials="c">
    <w:p w14:paraId="3A4B3C66" w14:textId="7FC39E44" w:rsidR="00540349" w:rsidRDefault="00540349">
      <w:pPr>
        <w:pStyle w:val="Textocomentario"/>
      </w:pPr>
      <w:r>
        <w:rPr>
          <w:rStyle w:val="Refdecomentario"/>
        </w:rPr>
        <w:annotationRef/>
      </w:r>
      <w:r>
        <w:t>Cambia la redacción de esta frase.</w:t>
      </w:r>
    </w:p>
  </w:comment>
  <w:comment w:id="2093" w:author="chus.algar" w:date="2018-09-10T23:42:00Z" w:initials="c">
    <w:p w14:paraId="0E9B933D" w14:textId="53512642" w:rsidR="00540349" w:rsidRDefault="00540349">
      <w:pPr>
        <w:pStyle w:val="Textocomentario"/>
      </w:pPr>
      <w:r>
        <w:rPr>
          <w:rStyle w:val="Refdecomentario"/>
        </w:rPr>
        <w:annotationRef/>
      </w:r>
      <w:r>
        <w:t xml:space="preserve">En ningún sitio has explicado </w:t>
      </w:r>
      <w:proofErr w:type="spellStart"/>
      <w:r>
        <w:t>como</w:t>
      </w:r>
      <w:proofErr w:type="spellEnd"/>
      <w:r>
        <w:t xml:space="preserve"> se trabaja con repositorios de control de versiones como GitHub. Deberías contarlo en algún sitio.</w:t>
      </w:r>
    </w:p>
  </w:comment>
  <w:comment w:id="2094" w:author="Ignacio Ribera Diaz" w:date="2018-09-13T04:33:00Z" w:initials="IRD">
    <w:p w14:paraId="2BBB5AA7" w14:textId="4C80A0EB" w:rsidR="00540349" w:rsidRDefault="00540349">
      <w:pPr>
        <w:pStyle w:val="Textocomentario"/>
      </w:pPr>
      <w:r>
        <w:rPr>
          <w:rStyle w:val="Refdecomentario"/>
        </w:rPr>
        <w:annotationRef/>
      </w:r>
      <w:r>
        <w:t>Se explicará arriba</w:t>
      </w:r>
    </w:p>
  </w:comment>
  <w:comment w:id="2103" w:author="chus.algar" w:date="2018-09-10T23:43:00Z" w:initials="c">
    <w:p w14:paraId="6B358179" w14:textId="059402C7" w:rsidR="00540349" w:rsidRDefault="00540349">
      <w:pPr>
        <w:pStyle w:val="Textocomentario"/>
      </w:pPr>
      <w:r>
        <w:rPr>
          <w:rStyle w:val="Refdecomentario"/>
        </w:rPr>
        <w:annotationRef/>
      </w:r>
      <w:r>
        <w:t xml:space="preserve">Sintaxis. </w:t>
      </w:r>
    </w:p>
  </w:comment>
  <w:comment w:id="2112" w:author="chus.algar" w:date="2018-09-10T23:44:00Z" w:initials="c">
    <w:p w14:paraId="1A3B525B" w14:textId="204F24FD" w:rsidR="00540349" w:rsidRDefault="00540349">
      <w:pPr>
        <w:pStyle w:val="Textocomentario"/>
      </w:pPr>
      <w:r>
        <w:rPr>
          <w:rStyle w:val="Refdecomentario"/>
        </w:rPr>
        <w:annotationRef/>
      </w:r>
      <w:r>
        <w:t>¿No tiene nombre? Tal y como está no queda bien. Parece que se lo estás contando a un amigo.</w:t>
      </w:r>
    </w:p>
  </w:comment>
  <w:comment w:id="2118" w:author="chus.algar" w:date="2018-09-10T23:44:00Z" w:initials="c">
    <w:p w14:paraId="174AC4F2" w14:textId="7A16E010" w:rsidR="00540349" w:rsidRDefault="00540349">
      <w:pPr>
        <w:pStyle w:val="Textocomentario"/>
      </w:pPr>
      <w:r>
        <w:rPr>
          <w:rStyle w:val="Refdecomentario"/>
        </w:rPr>
        <w:annotationRef/>
      </w:r>
      <w:r>
        <w:t>No dejes este espacio en blanco tan grande.</w:t>
      </w:r>
    </w:p>
  </w:comment>
  <w:comment w:id="2133" w:author="chus.algar" w:date="2018-09-10T23:45:00Z" w:initials="c">
    <w:p w14:paraId="4217A431" w14:textId="22905758" w:rsidR="00540349" w:rsidRDefault="00540349">
      <w:pPr>
        <w:pStyle w:val="Textocomentario"/>
      </w:pPr>
      <w:r>
        <w:rPr>
          <w:rStyle w:val="Refdecomentario"/>
        </w:rPr>
        <w:annotationRef/>
      </w:r>
      <w:r>
        <w:t>Modifica esta introducción. No es necesario que siempre digas lo que vas a contar a continuación.</w:t>
      </w:r>
    </w:p>
  </w:comment>
  <w:comment w:id="2142" w:author="chus.algar" w:date="2018-09-10T23:46:00Z" w:initials="c">
    <w:p w14:paraId="16739467" w14:textId="2AA330F2" w:rsidR="00540349" w:rsidRDefault="00540349">
      <w:pPr>
        <w:pStyle w:val="Textocomentario"/>
      </w:pPr>
      <w:r>
        <w:rPr>
          <w:rStyle w:val="Refdecomentario"/>
        </w:rPr>
        <w:annotationRef/>
      </w:r>
      <w:r>
        <w:t>La información de este párrafo no es relevante.</w:t>
      </w:r>
    </w:p>
  </w:comment>
  <w:comment w:id="2149" w:author="chus.algar" w:date="2018-09-10T23:47:00Z" w:initials="c">
    <w:p w14:paraId="5199903A" w14:textId="041EFCCE" w:rsidR="00540349" w:rsidRDefault="00540349">
      <w:pPr>
        <w:pStyle w:val="Textocomentario"/>
      </w:pPr>
      <w:r>
        <w:rPr>
          <w:rStyle w:val="Refdecomentario"/>
        </w:rPr>
        <w:annotationRef/>
      </w:r>
      <w:r>
        <w:t>Quita esta frase y directamente describe el equipo con el que has trabajado.</w:t>
      </w:r>
    </w:p>
  </w:comment>
  <w:comment w:id="2162" w:author="chus.algar" w:date="2018-09-10T23:47:00Z" w:initials="c">
    <w:p w14:paraId="33D51F10" w14:textId="35F07531" w:rsidR="00540349" w:rsidRDefault="00540349">
      <w:pPr>
        <w:pStyle w:val="Textocomentario"/>
      </w:pPr>
      <w:r>
        <w:rPr>
          <w:rStyle w:val="Refdecomentario"/>
        </w:rPr>
        <w:annotationRef/>
      </w:r>
      <w:r>
        <w:t>Sintaxis</w:t>
      </w:r>
    </w:p>
  </w:comment>
  <w:comment w:id="2167" w:author="chus.algar" w:date="2018-09-10T23:48:00Z" w:initials="c">
    <w:p w14:paraId="64CCA7B3" w14:textId="45631B33" w:rsidR="00540349" w:rsidRDefault="00540349">
      <w:pPr>
        <w:pStyle w:val="Textocomentario"/>
      </w:pPr>
      <w:r>
        <w:rPr>
          <w:rStyle w:val="Refdecomentario"/>
        </w:rPr>
        <w:annotationRef/>
      </w:r>
      <w:r>
        <w:t>Ortografía</w:t>
      </w:r>
    </w:p>
  </w:comment>
  <w:comment w:id="2178" w:author="chus.algar" w:date="2018-09-10T23:49:00Z" w:initials="c">
    <w:p w14:paraId="06174EB8" w14:textId="10EAD217" w:rsidR="00540349" w:rsidRDefault="00540349">
      <w:pPr>
        <w:pStyle w:val="Textocomentario"/>
      </w:pPr>
      <w:r>
        <w:rPr>
          <w:rStyle w:val="Refdecomentario"/>
        </w:rPr>
        <w:annotationRef/>
      </w:r>
      <w:r>
        <w:t>Esto no lo digas o, al menos, no lo digas así.</w:t>
      </w:r>
    </w:p>
  </w:comment>
  <w:comment w:id="2179" w:author="Ignacio Ribera Diaz" w:date="2018-09-14T04:44:00Z" w:initials="IRD">
    <w:p w14:paraId="57C2E275" w14:textId="1B3CA291" w:rsidR="00540349" w:rsidRDefault="00540349" w:rsidP="00CF46A7">
      <w:pPr>
        <w:pStyle w:val="Textocomentario"/>
        <w:ind w:left="708" w:hanging="708"/>
      </w:pPr>
      <w:r>
        <w:rPr>
          <w:rStyle w:val="Refdecomentario"/>
        </w:rPr>
        <w:annotationRef/>
      </w:r>
      <w:r>
        <w:t>¿Mejor así?</w:t>
      </w:r>
    </w:p>
  </w:comment>
  <w:comment w:id="2212" w:author="chus.algar" w:date="2018-09-10T23:50:00Z" w:initials="c">
    <w:p w14:paraId="5D9141C2" w14:textId="5DF3ECBE" w:rsidR="00540349" w:rsidRDefault="00540349">
      <w:pPr>
        <w:pStyle w:val="Textocomentario"/>
      </w:pPr>
      <w:r>
        <w:rPr>
          <w:rStyle w:val="Refdecomentario"/>
        </w:rPr>
        <w:annotationRef/>
      </w:r>
      <w:r>
        <w:t>Género.</w:t>
      </w:r>
    </w:p>
  </w:comment>
  <w:comment w:id="2218" w:author="chus.algar" w:date="2018-09-10T23:51:00Z" w:initials="c">
    <w:p w14:paraId="71CE2E2E" w14:textId="487347B1" w:rsidR="00540349" w:rsidRDefault="00540349">
      <w:pPr>
        <w:pStyle w:val="Textocomentario"/>
      </w:pPr>
      <w:r>
        <w:rPr>
          <w:rStyle w:val="Refdecomentario"/>
        </w:rPr>
        <w:annotationRef/>
      </w:r>
      <w:r>
        <w:t>Repetitivo, cambia uno de los dos.</w:t>
      </w:r>
    </w:p>
  </w:comment>
  <w:comment w:id="2221" w:author="chus.algar" w:date="2018-09-10T23:51:00Z" w:initials="c">
    <w:p w14:paraId="099222AD" w14:textId="01B8CC65" w:rsidR="00540349" w:rsidRDefault="00540349">
      <w:pPr>
        <w:pStyle w:val="Textocomentario"/>
      </w:pPr>
      <w:r>
        <w:rPr>
          <w:rStyle w:val="Refdecomentario"/>
        </w:rPr>
        <w:annotationRef/>
      </w:r>
      <w:r>
        <w:t>No utilices esta palabra, busca un sinónimo.</w:t>
      </w:r>
    </w:p>
  </w:comment>
  <w:comment w:id="2246" w:author="chus.algar" w:date="2018-09-10T23:52:00Z" w:initials="c">
    <w:p w14:paraId="2985F278" w14:textId="7911478B" w:rsidR="00540349" w:rsidRDefault="00540349">
      <w:pPr>
        <w:pStyle w:val="Textocomentario"/>
      </w:pPr>
      <w:r>
        <w:rPr>
          <w:rStyle w:val="Refdecomentario"/>
        </w:rPr>
        <w:annotationRef/>
      </w:r>
      <w:r>
        <w:t>Explica por qué se tomaron estas decisiones.</w:t>
      </w:r>
    </w:p>
  </w:comment>
  <w:comment w:id="2294" w:author="chus.algar" w:date="2018-09-10T23:53:00Z" w:initials="c">
    <w:p w14:paraId="26F2AAB7" w14:textId="37E572C8" w:rsidR="00540349" w:rsidRDefault="00540349">
      <w:pPr>
        <w:pStyle w:val="Textocomentario"/>
      </w:pPr>
      <w:r>
        <w:rPr>
          <w:rStyle w:val="Refdecomentario"/>
        </w:rPr>
        <w:annotationRef/>
      </w:r>
      <w:r>
        <w:t>Falta alineación justificada. Elabora un poco más la redacción.</w:t>
      </w:r>
    </w:p>
  </w:comment>
  <w:comment w:id="2318" w:author="chus.algar" w:date="2018-09-10T14:13:00Z" w:initials="c">
    <w:p w14:paraId="3597A38C" w14:textId="03644665" w:rsidR="00540349" w:rsidRDefault="00540349">
      <w:pPr>
        <w:pStyle w:val="Textocomentario"/>
      </w:pPr>
      <w:r>
        <w:rPr>
          <w:rStyle w:val="Refdecomentario"/>
        </w:rPr>
        <w:annotationRef/>
      </w:r>
      <w:r>
        <w:t>Debes extender este apartado un poco más.</w:t>
      </w:r>
    </w:p>
  </w:comment>
  <w:comment w:id="2404" w:author="chus.algar" w:date="2018-09-10T14:14:00Z" w:initials="c">
    <w:p w14:paraId="38ED485D" w14:textId="691E63DB" w:rsidR="00540349" w:rsidRDefault="00540349">
      <w:pPr>
        <w:pStyle w:val="Textocomentario"/>
      </w:pPr>
      <w:r>
        <w:rPr>
          <w:rStyle w:val="Refdecomentario"/>
        </w:rPr>
        <w:annotationRef/>
      </w:r>
      <w:r>
        <w:t>Consulta en la normativa APA6 como se debe poner la bibliografía y las referencias.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E8822BF" w15:done="0"/>
  <w15:commentEx w15:paraId="712197FC" w15:paraIdParent="5E8822BF" w15:done="0"/>
  <w15:commentEx w15:paraId="4F7ED14B" w15:paraIdParent="5E8822BF" w15:done="0"/>
  <w15:commentEx w15:paraId="09028540" w15:done="1"/>
  <w15:commentEx w15:paraId="69AB7449" w15:done="1"/>
  <w15:commentEx w15:paraId="0D497BD9" w15:done="1"/>
  <w15:commentEx w15:paraId="5720ECA0" w15:done="1"/>
  <w15:commentEx w15:paraId="7C89030E" w15:done="1"/>
  <w15:commentEx w15:paraId="2730BE72" w15:done="1"/>
  <w15:commentEx w15:paraId="17A6935A" w15:done="1"/>
  <w15:commentEx w15:paraId="23444B08" w15:done="1"/>
  <w15:commentEx w15:paraId="38215C83" w15:done="1"/>
  <w15:commentEx w15:paraId="02F35A4F" w15:done="0"/>
  <w15:commentEx w15:paraId="252E5E83" w15:done="0"/>
  <w15:commentEx w15:paraId="222BEF52" w15:done="0"/>
  <w15:commentEx w15:paraId="6EDD166D" w15:done="1"/>
  <w15:commentEx w15:paraId="32B258D2" w15:done="0"/>
  <w15:commentEx w15:paraId="3C6D6ED5" w15:done="1"/>
  <w15:commentEx w15:paraId="00A113E3" w15:done="1"/>
  <w15:commentEx w15:paraId="212C3B90" w15:done="1"/>
  <w15:commentEx w15:paraId="2FB7B5CB" w15:done="1"/>
  <w15:commentEx w15:paraId="4F7F0A01" w15:done="1"/>
  <w15:commentEx w15:paraId="17740E08" w15:done="1"/>
  <w15:commentEx w15:paraId="3D44FE58" w15:done="1"/>
  <w15:commentEx w15:paraId="64D6EDE5" w15:done="1"/>
  <w15:commentEx w15:paraId="23748987" w15:done="1"/>
  <w15:commentEx w15:paraId="2038866E" w15:done="0"/>
  <w15:commentEx w15:paraId="2C794FA0" w15:done="1"/>
  <w15:commentEx w15:paraId="5EE7FD2D" w15:done="1"/>
  <w15:commentEx w15:paraId="5714E793" w15:done="1"/>
  <w15:commentEx w15:paraId="0147BAFC" w15:done="1"/>
  <w15:commentEx w15:paraId="246EC93A" w15:done="1"/>
  <w15:commentEx w15:paraId="2AB570E7" w15:done="1"/>
  <w15:commentEx w15:paraId="0F645C41" w15:done="1"/>
  <w15:commentEx w15:paraId="5040E701" w15:done="1"/>
  <w15:commentEx w15:paraId="0D02D7FB" w15:done="1"/>
  <w15:commentEx w15:paraId="5F863769" w15:done="1"/>
  <w15:commentEx w15:paraId="70C93E62" w15:done="1"/>
  <w15:commentEx w15:paraId="6F189008" w15:done="1"/>
  <w15:commentEx w15:paraId="0B5082EE" w15:done="1"/>
  <w15:commentEx w15:paraId="09B9287F" w15:done="0"/>
  <w15:commentEx w15:paraId="673A3B34" w15:done="0"/>
  <w15:commentEx w15:paraId="147F34B5" w15:done="1"/>
  <w15:commentEx w15:paraId="1B6725CF" w15:done="1"/>
  <w15:commentEx w15:paraId="3534C227" w15:done="1"/>
  <w15:commentEx w15:paraId="7246B893" w15:done="1"/>
  <w15:commentEx w15:paraId="6A119416" w15:done="1"/>
  <w15:commentEx w15:paraId="47896F5F" w15:done="1"/>
  <w15:commentEx w15:paraId="7E6100EC" w15:done="1"/>
  <w15:commentEx w15:paraId="642E4996" w15:done="1"/>
  <w15:commentEx w15:paraId="02F2E5E9" w15:done="1"/>
  <w15:commentEx w15:paraId="78431C82" w15:done="1"/>
  <w15:commentEx w15:paraId="47E68853" w15:done="1"/>
  <w15:commentEx w15:paraId="4180A6AD" w15:done="1"/>
  <w15:commentEx w15:paraId="3A4B3C66" w15:done="1"/>
  <w15:commentEx w15:paraId="0E9B933D" w15:done="1"/>
  <w15:commentEx w15:paraId="2BBB5AA7" w15:paraIdParent="0E9B933D" w15:done="1"/>
  <w15:commentEx w15:paraId="6B358179" w15:done="1"/>
  <w15:commentEx w15:paraId="1A3B525B" w15:done="1"/>
  <w15:commentEx w15:paraId="174AC4F2" w15:done="1"/>
  <w15:commentEx w15:paraId="4217A431" w15:done="1"/>
  <w15:commentEx w15:paraId="16739467" w15:done="1"/>
  <w15:commentEx w15:paraId="5199903A" w15:done="1"/>
  <w15:commentEx w15:paraId="33D51F10" w15:done="1"/>
  <w15:commentEx w15:paraId="64CCA7B3" w15:done="1"/>
  <w15:commentEx w15:paraId="06174EB8" w15:done="0"/>
  <w15:commentEx w15:paraId="57C2E275" w15:paraIdParent="06174EB8" w15:done="0"/>
  <w15:commentEx w15:paraId="5D9141C2" w15:done="1"/>
  <w15:commentEx w15:paraId="71CE2E2E" w15:done="1"/>
  <w15:commentEx w15:paraId="099222AD" w15:done="1"/>
  <w15:commentEx w15:paraId="2985F278" w15:done="1"/>
  <w15:commentEx w15:paraId="26F2AAB7" w15:done="1"/>
  <w15:commentEx w15:paraId="3597A38C" w15:done="1"/>
  <w15:commentEx w15:paraId="38ED485D"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8822BF" w16cid:durableId="1F42AFD3"/>
  <w16cid:commentId w16cid:paraId="712197FC" w16cid:durableId="1F42F4E1"/>
  <w16cid:commentId w16cid:paraId="4F7ED14B" w16cid:durableId="1F45BFBE"/>
  <w16cid:commentId w16cid:paraId="09028540" w16cid:durableId="1F42AFD5"/>
  <w16cid:commentId w16cid:paraId="69AB7449" w16cid:durableId="1F42AFD6"/>
  <w16cid:commentId w16cid:paraId="0D497BD9" w16cid:durableId="1F42AFD8"/>
  <w16cid:commentId w16cid:paraId="5720ECA0" w16cid:durableId="1F42AFD9"/>
  <w16cid:commentId w16cid:paraId="7C89030E" w16cid:durableId="1F42AFD4"/>
  <w16cid:commentId w16cid:paraId="2730BE72" w16cid:durableId="1F42AFDA"/>
  <w16cid:commentId w16cid:paraId="17A6935A" w16cid:durableId="1F42AFDB"/>
  <w16cid:commentId w16cid:paraId="23444B08" w16cid:durableId="1F42AFDC"/>
  <w16cid:commentId w16cid:paraId="38215C83" w16cid:durableId="1F42AFDD"/>
  <w16cid:commentId w16cid:paraId="02F35A4F" w16cid:durableId="1F42AFDE"/>
  <w16cid:commentId w16cid:paraId="252E5E83" w16cid:durableId="1F42AFDF"/>
  <w16cid:commentId w16cid:paraId="222BEF52" w16cid:durableId="1F42AFE0"/>
  <w16cid:commentId w16cid:paraId="6EDD166D" w16cid:durableId="1F42AFE1"/>
  <w16cid:commentId w16cid:paraId="32B258D2" w16cid:durableId="1F42AFE2"/>
  <w16cid:commentId w16cid:paraId="3C6D6ED5" w16cid:durableId="1F42AFE4"/>
  <w16cid:commentId w16cid:paraId="00A113E3" w16cid:durableId="1F42AFE5"/>
  <w16cid:commentId w16cid:paraId="212C3B90" w16cid:durableId="1F42AFE6"/>
  <w16cid:commentId w16cid:paraId="2FB7B5CB" w16cid:durableId="1F42AFE7"/>
  <w16cid:commentId w16cid:paraId="4F7F0A01" w16cid:durableId="1F42AFE8"/>
  <w16cid:commentId w16cid:paraId="17740E08" w16cid:durableId="1F42AFE9"/>
  <w16cid:commentId w16cid:paraId="3D44FE58" w16cid:durableId="1F42AFEA"/>
  <w16cid:commentId w16cid:paraId="64D6EDE5" w16cid:durableId="1F42AFEB"/>
  <w16cid:commentId w16cid:paraId="23748987" w16cid:durableId="1F42AFEC"/>
  <w16cid:commentId w16cid:paraId="2038866E" w16cid:durableId="1F42AFED"/>
  <w16cid:commentId w16cid:paraId="2C794FA0" w16cid:durableId="1F42AFEE"/>
  <w16cid:commentId w16cid:paraId="5EE7FD2D" w16cid:durableId="1F42AFEF"/>
  <w16cid:commentId w16cid:paraId="5714E793" w16cid:durableId="1F42AFF0"/>
  <w16cid:commentId w16cid:paraId="0147BAFC" w16cid:durableId="1F42AFF2"/>
  <w16cid:commentId w16cid:paraId="246EC93A" w16cid:durableId="1F42AFF3"/>
  <w16cid:commentId w16cid:paraId="2AB570E7" w16cid:durableId="1F42AFF4"/>
  <w16cid:commentId w16cid:paraId="0F645C41" w16cid:durableId="1F42AFF5"/>
  <w16cid:commentId w16cid:paraId="5040E701" w16cid:durableId="1F42AFF6"/>
  <w16cid:commentId w16cid:paraId="0D02D7FB" w16cid:durableId="1F42AFF7"/>
  <w16cid:commentId w16cid:paraId="5F863769" w16cid:durableId="1F42AFF8"/>
  <w16cid:commentId w16cid:paraId="70C93E62" w16cid:durableId="1F42AFF9"/>
  <w16cid:commentId w16cid:paraId="6F189008" w16cid:durableId="1F42AFFB"/>
  <w16cid:commentId w16cid:paraId="0B5082EE" w16cid:durableId="1F42AFFC"/>
  <w16cid:commentId w16cid:paraId="09B9287F" w16cid:durableId="1F42AFFD"/>
  <w16cid:commentId w16cid:paraId="673A3B34" w16cid:durableId="1F42AFFE"/>
  <w16cid:commentId w16cid:paraId="147F34B5" w16cid:durableId="1F42AFFF"/>
  <w16cid:commentId w16cid:paraId="1B6725CF" w16cid:durableId="1F42B000"/>
  <w16cid:commentId w16cid:paraId="3534C227" w16cid:durableId="1F42B001"/>
  <w16cid:commentId w16cid:paraId="7246B893" w16cid:durableId="1F42B002"/>
  <w16cid:commentId w16cid:paraId="6A119416" w16cid:durableId="1F42B003"/>
  <w16cid:commentId w16cid:paraId="47896F5F" w16cid:durableId="1F42B004"/>
  <w16cid:commentId w16cid:paraId="7E6100EC" w16cid:durableId="1F42B005"/>
  <w16cid:commentId w16cid:paraId="642E4996" w16cid:durableId="1F42B006"/>
  <w16cid:commentId w16cid:paraId="02F2E5E9" w16cid:durableId="1F42B007"/>
  <w16cid:commentId w16cid:paraId="78431C82" w16cid:durableId="1F42B008"/>
  <w16cid:commentId w16cid:paraId="47E68853" w16cid:durableId="1F42B009"/>
  <w16cid:commentId w16cid:paraId="4180A6AD" w16cid:durableId="1F42B00A"/>
  <w16cid:commentId w16cid:paraId="3A4B3C66" w16cid:durableId="1F42B00B"/>
  <w16cid:commentId w16cid:paraId="0E9B933D" w16cid:durableId="1F42B00C"/>
  <w16cid:commentId w16cid:paraId="2BBB5AA7" w16cid:durableId="1F446715"/>
  <w16cid:commentId w16cid:paraId="6B358179" w16cid:durableId="1F42B00D"/>
  <w16cid:commentId w16cid:paraId="1A3B525B" w16cid:durableId="1F42B00E"/>
  <w16cid:commentId w16cid:paraId="174AC4F2" w16cid:durableId="1F42B00F"/>
  <w16cid:commentId w16cid:paraId="4217A431" w16cid:durableId="1F42B010"/>
  <w16cid:commentId w16cid:paraId="16739467" w16cid:durableId="1F42B011"/>
  <w16cid:commentId w16cid:paraId="5199903A" w16cid:durableId="1F42B012"/>
  <w16cid:commentId w16cid:paraId="33D51F10" w16cid:durableId="1F42B013"/>
  <w16cid:commentId w16cid:paraId="64CCA7B3" w16cid:durableId="1F42B014"/>
  <w16cid:commentId w16cid:paraId="06174EB8" w16cid:durableId="1F42B015"/>
  <w16cid:commentId w16cid:paraId="57C2E275" w16cid:durableId="1F45BB18"/>
  <w16cid:commentId w16cid:paraId="5D9141C2" w16cid:durableId="1F42B016"/>
  <w16cid:commentId w16cid:paraId="71CE2E2E" w16cid:durableId="1F42B017"/>
  <w16cid:commentId w16cid:paraId="099222AD" w16cid:durableId="1F42B018"/>
  <w16cid:commentId w16cid:paraId="2985F278" w16cid:durableId="1F42B019"/>
  <w16cid:commentId w16cid:paraId="26F2AAB7" w16cid:durableId="1F42B01A"/>
  <w16cid:commentId w16cid:paraId="3597A38C" w16cid:durableId="1F42B01B"/>
  <w16cid:commentId w16cid:paraId="38ED485D" w16cid:durableId="1F42B0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380CFB" w14:textId="77777777" w:rsidR="00660B64" w:rsidRDefault="00660B64" w:rsidP="00B221BF">
      <w:pPr>
        <w:spacing w:after="0"/>
      </w:pPr>
      <w:r>
        <w:separator/>
      </w:r>
    </w:p>
  </w:endnote>
  <w:endnote w:type="continuationSeparator" w:id="0">
    <w:p w14:paraId="5FDF61E6" w14:textId="77777777" w:rsidR="00660B64" w:rsidRDefault="00660B64" w:rsidP="00B221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D8A40" w14:textId="77777777" w:rsidR="00540349" w:rsidRDefault="00540349">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Cs w:val="26"/>
      </w:rPr>
    </w:pPr>
    <w:r>
      <w:rPr>
        <w:rFonts w:asciiTheme="majorHAnsi" w:eastAsiaTheme="majorEastAsia" w:hAnsiTheme="majorHAnsi" w:cstheme="majorBidi"/>
        <w:color w:val="2F5496" w:themeColor="accent1" w:themeShade="BF"/>
        <w:szCs w:val="26"/>
      </w:rPr>
      <w:fldChar w:fldCharType="begin"/>
    </w:r>
    <w:r>
      <w:rPr>
        <w:rFonts w:asciiTheme="majorHAnsi" w:eastAsiaTheme="majorEastAsia" w:hAnsiTheme="majorHAnsi" w:cstheme="majorBidi"/>
        <w:color w:val="2F5496" w:themeColor="accent1" w:themeShade="BF"/>
        <w:szCs w:val="26"/>
      </w:rPr>
      <w:instrText>PAGE   \* MERGEFORMAT</w:instrText>
    </w:r>
    <w:r>
      <w:rPr>
        <w:rFonts w:asciiTheme="majorHAnsi" w:eastAsiaTheme="majorEastAsia" w:hAnsiTheme="majorHAnsi" w:cstheme="majorBidi"/>
        <w:color w:val="2F5496" w:themeColor="accent1" w:themeShade="BF"/>
        <w:szCs w:val="26"/>
      </w:rPr>
      <w:fldChar w:fldCharType="separate"/>
    </w:r>
    <w:r>
      <w:rPr>
        <w:rFonts w:asciiTheme="majorHAnsi" w:eastAsiaTheme="majorEastAsia" w:hAnsiTheme="majorHAnsi" w:cstheme="majorBidi"/>
        <w:noProof/>
        <w:color w:val="2F5496" w:themeColor="accent1" w:themeShade="BF"/>
        <w:szCs w:val="26"/>
      </w:rPr>
      <w:t>30</w:t>
    </w:r>
    <w:r>
      <w:rPr>
        <w:rFonts w:asciiTheme="majorHAnsi" w:eastAsiaTheme="majorEastAsia" w:hAnsiTheme="majorHAnsi" w:cstheme="majorBidi"/>
        <w:color w:val="2F5496" w:themeColor="accent1" w:themeShade="BF"/>
        <w:szCs w:val="26"/>
      </w:rPr>
      <w:fldChar w:fldCharType="end"/>
    </w:r>
  </w:p>
  <w:p w14:paraId="4E4B7684" w14:textId="77777777" w:rsidR="00540349" w:rsidRDefault="0054034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8A8443" w14:textId="77777777" w:rsidR="00660B64" w:rsidRDefault="00660B64" w:rsidP="00B221BF">
      <w:pPr>
        <w:spacing w:after="0"/>
      </w:pPr>
      <w:r>
        <w:separator/>
      </w:r>
    </w:p>
  </w:footnote>
  <w:footnote w:type="continuationSeparator" w:id="0">
    <w:p w14:paraId="7A986640" w14:textId="77777777" w:rsidR="00660B64" w:rsidRDefault="00660B64" w:rsidP="00B221B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716B0"/>
    <w:multiLevelType w:val="hybridMultilevel"/>
    <w:tmpl w:val="15F25A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A24EA6"/>
    <w:multiLevelType w:val="hybridMultilevel"/>
    <w:tmpl w:val="D7F21E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3141F53"/>
    <w:multiLevelType w:val="hybridMultilevel"/>
    <w:tmpl w:val="FB7ED2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9AC0E4E"/>
    <w:multiLevelType w:val="hybridMultilevel"/>
    <w:tmpl w:val="FF006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4A17E78"/>
    <w:multiLevelType w:val="hybridMultilevel"/>
    <w:tmpl w:val="446E9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9D044B3"/>
    <w:multiLevelType w:val="hybridMultilevel"/>
    <w:tmpl w:val="70B07D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7351DD0"/>
    <w:multiLevelType w:val="hybridMultilevel"/>
    <w:tmpl w:val="BB403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1EC3707"/>
    <w:multiLevelType w:val="hybridMultilevel"/>
    <w:tmpl w:val="670483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B0C3BD8"/>
    <w:multiLevelType w:val="hybridMultilevel"/>
    <w:tmpl w:val="284A1C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7"/>
  </w:num>
  <w:num w:numId="4">
    <w:abstractNumId w:val="2"/>
  </w:num>
  <w:num w:numId="5">
    <w:abstractNumId w:val="4"/>
  </w:num>
  <w:num w:numId="6">
    <w:abstractNumId w:val="1"/>
  </w:num>
  <w:num w:numId="7">
    <w:abstractNumId w:val="8"/>
  </w:num>
  <w:num w:numId="8">
    <w:abstractNumId w:val="6"/>
  </w:num>
  <w:num w:numId="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gnacio Ribera Diaz">
    <w15:presenceInfo w15:providerId="Windows Live" w15:userId="2412b192b760e33b"/>
  </w15:person>
  <w15:person w15:author="chus.algar">
    <w15:presenceInfo w15:providerId="None" w15:userId="chus.alg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B24"/>
    <w:rsid w:val="000053BB"/>
    <w:rsid w:val="00005542"/>
    <w:rsid w:val="0002076E"/>
    <w:rsid w:val="00023381"/>
    <w:rsid w:val="0002536E"/>
    <w:rsid w:val="00030375"/>
    <w:rsid w:val="00031357"/>
    <w:rsid w:val="00034779"/>
    <w:rsid w:val="000379CC"/>
    <w:rsid w:val="000409B9"/>
    <w:rsid w:val="0004509F"/>
    <w:rsid w:val="000460DE"/>
    <w:rsid w:val="000501BF"/>
    <w:rsid w:val="00082FA7"/>
    <w:rsid w:val="00085DBA"/>
    <w:rsid w:val="00092C4E"/>
    <w:rsid w:val="000950B8"/>
    <w:rsid w:val="000A670A"/>
    <w:rsid w:val="000C0491"/>
    <w:rsid w:val="000C38D4"/>
    <w:rsid w:val="000C5AAC"/>
    <w:rsid w:val="000D71BC"/>
    <w:rsid w:val="000E6A50"/>
    <w:rsid w:val="00102370"/>
    <w:rsid w:val="00102DC7"/>
    <w:rsid w:val="00104292"/>
    <w:rsid w:val="0010746E"/>
    <w:rsid w:val="0012108B"/>
    <w:rsid w:val="0012173C"/>
    <w:rsid w:val="00124D9C"/>
    <w:rsid w:val="00134E2B"/>
    <w:rsid w:val="001630F1"/>
    <w:rsid w:val="0017078F"/>
    <w:rsid w:val="00180CD3"/>
    <w:rsid w:val="0019228B"/>
    <w:rsid w:val="0019535B"/>
    <w:rsid w:val="001A61EF"/>
    <w:rsid w:val="001B50F7"/>
    <w:rsid w:val="001C2021"/>
    <w:rsid w:val="001C6510"/>
    <w:rsid w:val="001D702D"/>
    <w:rsid w:val="001D7CB9"/>
    <w:rsid w:val="001F4A64"/>
    <w:rsid w:val="001F78FB"/>
    <w:rsid w:val="00231C83"/>
    <w:rsid w:val="00233B47"/>
    <w:rsid w:val="00234D81"/>
    <w:rsid w:val="002608BF"/>
    <w:rsid w:val="00260A94"/>
    <w:rsid w:val="00287AD8"/>
    <w:rsid w:val="00290468"/>
    <w:rsid w:val="002C5D61"/>
    <w:rsid w:val="002D6785"/>
    <w:rsid w:val="002E7E0A"/>
    <w:rsid w:val="00303B2C"/>
    <w:rsid w:val="003045F6"/>
    <w:rsid w:val="00322B6E"/>
    <w:rsid w:val="00355980"/>
    <w:rsid w:val="0035607C"/>
    <w:rsid w:val="00393EBA"/>
    <w:rsid w:val="00394D7A"/>
    <w:rsid w:val="00395504"/>
    <w:rsid w:val="003976D4"/>
    <w:rsid w:val="003A0757"/>
    <w:rsid w:val="003A0D01"/>
    <w:rsid w:val="003B3C99"/>
    <w:rsid w:val="003B52AA"/>
    <w:rsid w:val="003C614C"/>
    <w:rsid w:val="003C6D44"/>
    <w:rsid w:val="003D76FB"/>
    <w:rsid w:val="003E0D87"/>
    <w:rsid w:val="003E7384"/>
    <w:rsid w:val="003F09C7"/>
    <w:rsid w:val="003F4CF8"/>
    <w:rsid w:val="003F541D"/>
    <w:rsid w:val="004006B3"/>
    <w:rsid w:val="00400AFF"/>
    <w:rsid w:val="00402482"/>
    <w:rsid w:val="00406863"/>
    <w:rsid w:val="00417442"/>
    <w:rsid w:val="00460E12"/>
    <w:rsid w:val="00463CAB"/>
    <w:rsid w:val="0047700F"/>
    <w:rsid w:val="004843CE"/>
    <w:rsid w:val="004902E3"/>
    <w:rsid w:val="004C3078"/>
    <w:rsid w:val="004D488D"/>
    <w:rsid w:val="004F6F11"/>
    <w:rsid w:val="0050021E"/>
    <w:rsid w:val="00503CAA"/>
    <w:rsid w:val="005075D9"/>
    <w:rsid w:val="00513A77"/>
    <w:rsid w:val="00514AEC"/>
    <w:rsid w:val="00540349"/>
    <w:rsid w:val="005412AF"/>
    <w:rsid w:val="00565B5E"/>
    <w:rsid w:val="0059698E"/>
    <w:rsid w:val="005B4183"/>
    <w:rsid w:val="005C1FB0"/>
    <w:rsid w:val="005D692E"/>
    <w:rsid w:val="005E3AE6"/>
    <w:rsid w:val="005F55CA"/>
    <w:rsid w:val="006179D5"/>
    <w:rsid w:val="00627856"/>
    <w:rsid w:val="00627E2D"/>
    <w:rsid w:val="00636FAF"/>
    <w:rsid w:val="00641690"/>
    <w:rsid w:val="00642387"/>
    <w:rsid w:val="00644212"/>
    <w:rsid w:val="00644460"/>
    <w:rsid w:val="006574F5"/>
    <w:rsid w:val="00660B64"/>
    <w:rsid w:val="00664C18"/>
    <w:rsid w:val="00676417"/>
    <w:rsid w:val="006801C3"/>
    <w:rsid w:val="00681E1D"/>
    <w:rsid w:val="00685705"/>
    <w:rsid w:val="006878DB"/>
    <w:rsid w:val="006A1374"/>
    <w:rsid w:val="006A5E50"/>
    <w:rsid w:val="006C3896"/>
    <w:rsid w:val="006C3FD2"/>
    <w:rsid w:val="006E615B"/>
    <w:rsid w:val="006F5A77"/>
    <w:rsid w:val="006F665D"/>
    <w:rsid w:val="00700EC5"/>
    <w:rsid w:val="00706206"/>
    <w:rsid w:val="00713D0E"/>
    <w:rsid w:val="00732158"/>
    <w:rsid w:val="007334D8"/>
    <w:rsid w:val="00750812"/>
    <w:rsid w:val="00757C29"/>
    <w:rsid w:val="00764A9C"/>
    <w:rsid w:val="00770548"/>
    <w:rsid w:val="00771974"/>
    <w:rsid w:val="00785D54"/>
    <w:rsid w:val="007A0737"/>
    <w:rsid w:val="007A420C"/>
    <w:rsid w:val="007B03CB"/>
    <w:rsid w:val="007D13FE"/>
    <w:rsid w:val="007D5E8B"/>
    <w:rsid w:val="007F4301"/>
    <w:rsid w:val="0081383A"/>
    <w:rsid w:val="00816CF6"/>
    <w:rsid w:val="00821D1E"/>
    <w:rsid w:val="00843298"/>
    <w:rsid w:val="008667DB"/>
    <w:rsid w:val="0086682A"/>
    <w:rsid w:val="0088667C"/>
    <w:rsid w:val="008869FD"/>
    <w:rsid w:val="008A2996"/>
    <w:rsid w:val="008B241B"/>
    <w:rsid w:val="008B74F3"/>
    <w:rsid w:val="008D1A46"/>
    <w:rsid w:val="008F0397"/>
    <w:rsid w:val="008F0B61"/>
    <w:rsid w:val="008F6C00"/>
    <w:rsid w:val="008F6CA9"/>
    <w:rsid w:val="009052EA"/>
    <w:rsid w:val="00914150"/>
    <w:rsid w:val="00922444"/>
    <w:rsid w:val="00927CD4"/>
    <w:rsid w:val="00972A8E"/>
    <w:rsid w:val="00976198"/>
    <w:rsid w:val="009A5B24"/>
    <w:rsid w:val="009A694E"/>
    <w:rsid w:val="009A7F31"/>
    <w:rsid w:val="009B5968"/>
    <w:rsid w:val="009B7310"/>
    <w:rsid w:val="009C0101"/>
    <w:rsid w:val="009C718A"/>
    <w:rsid w:val="009E0454"/>
    <w:rsid w:val="009E1B27"/>
    <w:rsid w:val="009E49A7"/>
    <w:rsid w:val="009F4A23"/>
    <w:rsid w:val="00A0575F"/>
    <w:rsid w:val="00A43F1A"/>
    <w:rsid w:val="00A55E41"/>
    <w:rsid w:val="00A6265D"/>
    <w:rsid w:val="00A8462F"/>
    <w:rsid w:val="00A85997"/>
    <w:rsid w:val="00A90947"/>
    <w:rsid w:val="00AA55A9"/>
    <w:rsid w:val="00AB3A9F"/>
    <w:rsid w:val="00AB6148"/>
    <w:rsid w:val="00AD53A0"/>
    <w:rsid w:val="00AD6646"/>
    <w:rsid w:val="00B20DFF"/>
    <w:rsid w:val="00B221BF"/>
    <w:rsid w:val="00B27958"/>
    <w:rsid w:val="00B53D12"/>
    <w:rsid w:val="00B55F71"/>
    <w:rsid w:val="00B604D7"/>
    <w:rsid w:val="00B6296B"/>
    <w:rsid w:val="00B6524D"/>
    <w:rsid w:val="00B9214F"/>
    <w:rsid w:val="00BA69C3"/>
    <w:rsid w:val="00BA6E92"/>
    <w:rsid w:val="00BD3F61"/>
    <w:rsid w:val="00BD7911"/>
    <w:rsid w:val="00BE2CD7"/>
    <w:rsid w:val="00BE4A89"/>
    <w:rsid w:val="00BF7EF7"/>
    <w:rsid w:val="00C02C7A"/>
    <w:rsid w:val="00C20928"/>
    <w:rsid w:val="00C23C0C"/>
    <w:rsid w:val="00C248D0"/>
    <w:rsid w:val="00C359D0"/>
    <w:rsid w:val="00C41137"/>
    <w:rsid w:val="00C4538A"/>
    <w:rsid w:val="00C80F1B"/>
    <w:rsid w:val="00CA58C1"/>
    <w:rsid w:val="00CA6016"/>
    <w:rsid w:val="00CA6074"/>
    <w:rsid w:val="00CB1D1E"/>
    <w:rsid w:val="00CC12B1"/>
    <w:rsid w:val="00CC3076"/>
    <w:rsid w:val="00CC3337"/>
    <w:rsid w:val="00CD185C"/>
    <w:rsid w:val="00CD3F30"/>
    <w:rsid w:val="00CD4079"/>
    <w:rsid w:val="00CE1A05"/>
    <w:rsid w:val="00CE52B7"/>
    <w:rsid w:val="00CE65D9"/>
    <w:rsid w:val="00CE6A20"/>
    <w:rsid w:val="00CF46A7"/>
    <w:rsid w:val="00D01941"/>
    <w:rsid w:val="00D10071"/>
    <w:rsid w:val="00D4507A"/>
    <w:rsid w:val="00D54A29"/>
    <w:rsid w:val="00D57BBE"/>
    <w:rsid w:val="00D647B5"/>
    <w:rsid w:val="00D7396F"/>
    <w:rsid w:val="00D7431E"/>
    <w:rsid w:val="00D760BB"/>
    <w:rsid w:val="00D773C2"/>
    <w:rsid w:val="00D82351"/>
    <w:rsid w:val="00D87BAD"/>
    <w:rsid w:val="00D9160C"/>
    <w:rsid w:val="00D9778E"/>
    <w:rsid w:val="00DB0F20"/>
    <w:rsid w:val="00DB53DF"/>
    <w:rsid w:val="00DE3DD8"/>
    <w:rsid w:val="00E1456B"/>
    <w:rsid w:val="00E22D70"/>
    <w:rsid w:val="00E23232"/>
    <w:rsid w:val="00E267F5"/>
    <w:rsid w:val="00E3389D"/>
    <w:rsid w:val="00E41C1D"/>
    <w:rsid w:val="00E5542C"/>
    <w:rsid w:val="00E66C3D"/>
    <w:rsid w:val="00E7473B"/>
    <w:rsid w:val="00E751DB"/>
    <w:rsid w:val="00E82BBC"/>
    <w:rsid w:val="00E83909"/>
    <w:rsid w:val="00EA0580"/>
    <w:rsid w:val="00EB7471"/>
    <w:rsid w:val="00EB7F52"/>
    <w:rsid w:val="00EC5F1B"/>
    <w:rsid w:val="00EC6C1F"/>
    <w:rsid w:val="00ED70FF"/>
    <w:rsid w:val="00EF4CD8"/>
    <w:rsid w:val="00EF6D90"/>
    <w:rsid w:val="00F0552D"/>
    <w:rsid w:val="00F30355"/>
    <w:rsid w:val="00F32EF6"/>
    <w:rsid w:val="00F350AB"/>
    <w:rsid w:val="00F44280"/>
    <w:rsid w:val="00F44EBC"/>
    <w:rsid w:val="00F45AC7"/>
    <w:rsid w:val="00F66B68"/>
    <w:rsid w:val="00F839FA"/>
    <w:rsid w:val="00F9482B"/>
    <w:rsid w:val="00FA34C3"/>
    <w:rsid w:val="00FB5B0D"/>
    <w:rsid w:val="00FC226B"/>
    <w:rsid w:val="00FC3D23"/>
    <w:rsid w:val="00FE63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D778A"/>
  <w15:chartTrackingRefBased/>
  <w15:docId w15:val="{FA3316B8-CF96-4179-9395-94C9600C3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4212"/>
    <w:pPr>
      <w:spacing w:line="240" w:lineRule="auto"/>
      <w:jc w:val="both"/>
    </w:pPr>
  </w:style>
  <w:style w:type="paragraph" w:styleId="Ttulo1">
    <w:name w:val="heading 1"/>
    <w:basedOn w:val="Normal"/>
    <w:next w:val="Normal"/>
    <w:link w:val="Ttulo1Car"/>
    <w:uiPriority w:val="9"/>
    <w:qFormat/>
    <w:rsid w:val="006801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D13FE"/>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Ttulo3">
    <w:name w:val="heading 3"/>
    <w:basedOn w:val="Normal"/>
    <w:next w:val="Normal"/>
    <w:link w:val="Ttulo3Car"/>
    <w:uiPriority w:val="9"/>
    <w:unhideWhenUsed/>
    <w:qFormat/>
    <w:rsid w:val="008B241B"/>
    <w:pPr>
      <w:keepNext/>
      <w:keepLines/>
      <w:spacing w:before="40" w:after="0"/>
      <w:outlineLvl w:val="2"/>
    </w:pPr>
    <w:rPr>
      <w:rFonts w:asciiTheme="majorHAnsi" w:eastAsiaTheme="majorEastAsia" w:hAnsiTheme="majorHAnsi" w:cstheme="majorBidi"/>
      <w:color w:val="1F3763" w:themeColor="accent1" w:themeShade="7F"/>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01C3"/>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D13FE"/>
    <w:rPr>
      <w:rFonts w:asciiTheme="majorHAnsi" w:eastAsiaTheme="majorEastAsia" w:hAnsiTheme="majorHAnsi" w:cstheme="majorBidi"/>
      <w:color w:val="2F5496" w:themeColor="accent1" w:themeShade="BF"/>
      <w:sz w:val="28"/>
      <w:szCs w:val="26"/>
    </w:rPr>
  </w:style>
  <w:style w:type="paragraph" w:styleId="Sinespaciado">
    <w:name w:val="No Spacing"/>
    <w:link w:val="SinespaciadoCar"/>
    <w:uiPriority w:val="1"/>
    <w:qFormat/>
    <w:rsid w:val="00FC226B"/>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C226B"/>
    <w:rPr>
      <w:rFonts w:eastAsiaTheme="minorEastAsia"/>
      <w:lang w:eastAsia="es-ES"/>
    </w:rPr>
  </w:style>
  <w:style w:type="paragraph" w:styleId="TtuloTDC">
    <w:name w:val="TOC Heading"/>
    <w:basedOn w:val="Ttulo1"/>
    <w:next w:val="Normal"/>
    <w:uiPriority w:val="39"/>
    <w:unhideWhenUsed/>
    <w:qFormat/>
    <w:rsid w:val="0012173C"/>
    <w:pPr>
      <w:outlineLvl w:val="9"/>
    </w:pPr>
    <w:rPr>
      <w:lang w:eastAsia="es-ES"/>
    </w:rPr>
  </w:style>
  <w:style w:type="paragraph" w:styleId="TDC1">
    <w:name w:val="toc 1"/>
    <w:basedOn w:val="Normal"/>
    <w:next w:val="Normal"/>
    <w:autoRedefine/>
    <w:uiPriority w:val="39"/>
    <w:unhideWhenUsed/>
    <w:rsid w:val="0012173C"/>
    <w:pPr>
      <w:spacing w:after="100"/>
    </w:pPr>
  </w:style>
  <w:style w:type="paragraph" w:styleId="TDC2">
    <w:name w:val="toc 2"/>
    <w:basedOn w:val="Normal"/>
    <w:next w:val="Normal"/>
    <w:autoRedefine/>
    <w:uiPriority w:val="39"/>
    <w:unhideWhenUsed/>
    <w:rsid w:val="0012173C"/>
    <w:pPr>
      <w:spacing w:after="100"/>
      <w:ind w:left="220"/>
    </w:pPr>
  </w:style>
  <w:style w:type="character" w:styleId="Hipervnculo">
    <w:name w:val="Hyperlink"/>
    <w:basedOn w:val="Fuentedeprrafopredeter"/>
    <w:uiPriority w:val="99"/>
    <w:unhideWhenUsed/>
    <w:rsid w:val="0012173C"/>
    <w:rPr>
      <w:color w:val="0563C1" w:themeColor="hyperlink"/>
      <w:u w:val="single"/>
    </w:rPr>
  </w:style>
  <w:style w:type="paragraph" w:styleId="Encabezado">
    <w:name w:val="header"/>
    <w:basedOn w:val="Normal"/>
    <w:link w:val="EncabezadoCar"/>
    <w:uiPriority w:val="99"/>
    <w:unhideWhenUsed/>
    <w:rsid w:val="00B221BF"/>
    <w:pPr>
      <w:tabs>
        <w:tab w:val="center" w:pos="4252"/>
        <w:tab w:val="right" w:pos="8504"/>
      </w:tabs>
      <w:spacing w:after="0"/>
    </w:pPr>
  </w:style>
  <w:style w:type="character" w:customStyle="1" w:styleId="EncabezadoCar">
    <w:name w:val="Encabezado Car"/>
    <w:basedOn w:val="Fuentedeprrafopredeter"/>
    <w:link w:val="Encabezado"/>
    <w:uiPriority w:val="99"/>
    <w:rsid w:val="00B221BF"/>
  </w:style>
  <w:style w:type="paragraph" w:styleId="Piedepgina">
    <w:name w:val="footer"/>
    <w:basedOn w:val="Normal"/>
    <w:link w:val="PiedepginaCar"/>
    <w:uiPriority w:val="99"/>
    <w:unhideWhenUsed/>
    <w:rsid w:val="00B221BF"/>
    <w:pPr>
      <w:tabs>
        <w:tab w:val="center" w:pos="4252"/>
        <w:tab w:val="right" w:pos="8504"/>
      </w:tabs>
      <w:spacing w:after="0"/>
    </w:pPr>
  </w:style>
  <w:style w:type="character" w:customStyle="1" w:styleId="PiedepginaCar">
    <w:name w:val="Pie de página Car"/>
    <w:basedOn w:val="Fuentedeprrafopredeter"/>
    <w:link w:val="Piedepgina"/>
    <w:uiPriority w:val="99"/>
    <w:rsid w:val="00B221BF"/>
  </w:style>
  <w:style w:type="paragraph" w:styleId="Descripcin">
    <w:name w:val="caption"/>
    <w:basedOn w:val="Normal"/>
    <w:next w:val="Normal"/>
    <w:uiPriority w:val="35"/>
    <w:unhideWhenUsed/>
    <w:qFormat/>
    <w:rsid w:val="003A0757"/>
    <w:pPr>
      <w:spacing w:after="200"/>
    </w:pPr>
    <w:rPr>
      <w:i/>
      <w:iCs/>
      <w:color w:val="44546A" w:themeColor="text2"/>
      <w:sz w:val="18"/>
      <w:szCs w:val="18"/>
    </w:rPr>
  </w:style>
  <w:style w:type="character" w:customStyle="1" w:styleId="Mencinsinresolver1">
    <w:name w:val="Mención sin resolver1"/>
    <w:basedOn w:val="Fuentedeprrafopredeter"/>
    <w:uiPriority w:val="99"/>
    <w:semiHidden/>
    <w:unhideWhenUsed/>
    <w:rsid w:val="0012108B"/>
    <w:rPr>
      <w:color w:val="605E5C"/>
      <w:shd w:val="clear" w:color="auto" w:fill="E1DFDD"/>
    </w:rPr>
  </w:style>
  <w:style w:type="character" w:customStyle="1" w:styleId="css-valor">
    <w:name w:val="css-valor"/>
    <w:basedOn w:val="Fuentedeprrafopredeter"/>
    <w:rsid w:val="00D57BBE"/>
  </w:style>
  <w:style w:type="character" w:customStyle="1" w:styleId="css-feature">
    <w:name w:val="css-feature"/>
    <w:basedOn w:val="Fuentedeprrafopredeter"/>
    <w:rsid w:val="00D57BBE"/>
  </w:style>
  <w:style w:type="paragraph" w:styleId="Prrafodelista">
    <w:name w:val="List Paragraph"/>
    <w:basedOn w:val="Normal"/>
    <w:uiPriority w:val="34"/>
    <w:qFormat/>
    <w:rsid w:val="000501BF"/>
    <w:pPr>
      <w:ind w:left="720"/>
      <w:contextualSpacing/>
    </w:pPr>
  </w:style>
  <w:style w:type="character" w:customStyle="1" w:styleId="style-scope">
    <w:name w:val="style-scope"/>
    <w:basedOn w:val="Fuentedeprrafopredeter"/>
    <w:rsid w:val="00180CD3"/>
  </w:style>
  <w:style w:type="character" w:customStyle="1" w:styleId="Ttulo3Car">
    <w:name w:val="Título 3 Car"/>
    <w:basedOn w:val="Fuentedeprrafopredeter"/>
    <w:link w:val="Ttulo3"/>
    <w:uiPriority w:val="9"/>
    <w:rsid w:val="008B241B"/>
    <w:rPr>
      <w:rFonts w:asciiTheme="majorHAnsi" w:eastAsiaTheme="majorEastAsia" w:hAnsiTheme="majorHAnsi" w:cstheme="majorBidi"/>
      <w:color w:val="1F3763" w:themeColor="accent1" w:themeShade="7F"/>
      <w:sz w:val="28"/>
      <w:szCs w:val="24"/>
    </w:rPr>
  </w:style>
  <w:style w:type="paragraph" w:styleId="TDC3">
    <w:name w:val="toc 3"/>
    <w:basedOn w:val="Normal"/>
    <w:next w:val="Normal"/>
    <w:autoRedefine/>
    <w:uiPriority w:val="39"/>
    <w:unhideWhenUsed/>
    <w:rsid w:val="008B241B"/>
    <w:pPr>
      <w:spacing w:after="100"/>
      <w:ind w:left="520"/>
    </w:pPr>
  </w:style>
  <w:style w:type="character" w:styleId="Refdecomentario">
    <w:name w:val="annotation reference"/>
    <w:basedOn w:val="Fuentedeprrafopredeter"/>
    <w:uiPriority w:val="99"/>
    <w:semiHidden/>
    <w:unhideWhenUsed/>
    <w:rsid w:val="00EC6C1F"/>
    <w:rPr>
      <w:sz w:val="16"/>
      <w:szCs w:val="16"/>
    </w:rPr>
  </w:style>
  <w:style w:type="paragraph" w:styleId="Textocomentario">
    <w:name w:val="annotation text"/>
    <w:basedOn w:val="Normal"/>
    <w:link w:val="TextocomentarioCar"/>
    <w:uiPriority w:val="99"/>
    <w:semiHidden/>
    <w:unhideWhenUsed/>
    <w:rsid w:val="00EC6C1F"/>
    <w:rPr>
      <w:sz w:val="20"/>
      <w:szCs w:val="20"/>
    </w:rPr>
  </w:style>
  <w:style w:type="character" w:customStyle="1" w:styleId="TextocomentarioCar">
    <w:name w:val="Texto comentario Car"/>
    <w:basedOn w:val="Fuentedeprrafopredeter"/>
    <w:link w:val="Textocomentario"/>
    <w:uiPriority w:val="99"/>
    <w:semiHidden/>
    <w:rsid w:val="00EC6C1F"/>
    <w:rPr>
      <w:sz w:val="20"/>
      <w:szCs w:val="20"/>
    </w:rPr>
  </w:style>
  <w:style w:type="paragraph" w:styleId="Asuntodelcomentario">
    <w:name w:val="annotation subject"/>
    <w:basedOn w:val="Textocomentario"/>
    <w:next w:val="Textocomentario"/>
    <w:link w:val="AsuntodelcomentarioCar"/>
    <w:uiPriority w:val="99"/>
    <w:semiHidden/>
    <w:unhideWhenUsed/>
    <w:rsid w:val="00EC6C1F"/>
    <w:rPr>
      <w:b/>
      <w:bCs/>
    </w:rPr>
  </w:style>
  <w:style w:type="character" w:customStyle="1" w:styleId="AsuntodelcomentarioCar">
    <w:name w:val="Asunto del comentario Car"/>
    <w:basedOn w:val="TextocomentarioCar"/>
    <w:link w:val="Asuntodelcomentario"/>
    <w:uiPriority w:val="99"/>
    <w:semiHidden/>
    <w:rsid w:val="00EC6C1F"/>
    <w:rPr>
      <w:b/>
      <w:bCs/>
      <w:sz w:val="20"/>
      <w:szCs w:val="20"/>
    </w:rPr>
  </w:style>
  <w:style w:type="paragraph" w:styleId="Textodeglobo">
    <w:name w:val="Balloon Text"/>
    <w:basedOn w:val="Normal"/>
    <w:link w:val="TextodegloboCar"/>
    <w:uiPriority w:val="99"/>
    <w:semiHidden/>
    <w:unhideWhenUsed/>
    <w:rsid w:val="00EC6C1F"/>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C6C1F"/>
    <w:rPr>
      <w:rFonts w:ascii="Segoe UI" w:hAnsi="Segoe UI" w:cs="Segoe UI"/>
      <w:sz w:val="18"/>
      <w:szCs w:val="18"/>
    </w:rPr>
  </w:style>
  <w:style w:type="paragraph" w:styleId="Tabladeilustraciones">
    <w:name w:val="table of figures"/>
    <w:basedOn w:val="Normal"/>
    <w:next w:val="Normal"/>
    <w:uiPriority w:val="99"/>
    <w:unhideWhenUsed/>
    <w:rsid w:val="004C3078"/>
    <w:pPr>
      <w:spacing w:after="0"/>
      <w:jc w:val="left"/>
    </w:pPr>
    <w:rPr>
      <w:rFonts w:cstheme="minorHAnsi"/>
      <w:i/>
      <w:iCs/>
      <w:sz w:val="20"/>
      <w:szCs w:val="20"/>
    </w:rPr>
  </w:style>
  <w:style w:type="character" w:styleId="Mencinsinresolver">
    <w:name w:val="Unresolved Mention"/>
    <w:basedOn w:val="Fuentedeprrafopredeter"/>
    <w:uiPriority w:val="99"/>
    <w:semiHidden/>
    <w:unhideWhenUsed/>
    <w:rsid w:val="003045F6"/>
    <w:rPr>
      <w:color w:val="605E5C"/>
      <w:shd w:val="clear" w:color="auto" w:fill="E1DFDD"/>
    </w:rPr>
  </w:style>
  <w:style w:type="character" w:styleId="Hipervnculovisitado">
    <w:name w:val="FollowedHyperlink"/>
    <w:basedOn w:val="Fuentedeprrafopredeter"/>
    <w:uiPriority w:val="99"/>
    <w:semiHidden/>
    <w:unhideWhenUsed/>
    <w:rsid w:val="00503C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12540">
      <w:bodyDiv w:val="1"/>
      <w:marLeft w:val="0"/>
      <w:marRight w:val="0"/>
      <w:marTop w:val="0"/>
      <w:marBottom w:val="0"/>
      <w:divBdr>
        <w:top w:val="none" w:sz="0" w:space="0" w:color="auto"/>
        <w:left w:val="none" w:sz="0" w:space="0" w:color="auto"/>
        <w:bottom w:val="none" w:sz="0" w:space="0" w:color="auto"/>
        <w:right w:val="none" w:sz="0" w:space="0" w:color="auto"/>
      </w:divBdr>
    </w:div>
    <w:div w:id="1202674109">
      <w:bodyDiv w:val="1"/>
      <w:marLeft w:val="0"/>
      <w:marRight w:val="0"/>
      <w:marTop w:val="0"/>
      <w:marBottom w:val="0"/>
      <w:divBdr>
        <w:top w:val="none" w:sz="0" w:space="0" w:color="auto"/>
        <w:left w:val="none" w:sz="0" w:space="0" w:color="auto"/>
        <w:bottom w:val="none" w:sz="0" w:space="0" w:color="auto"/>
        <w:right w:val="none" w:sz="0" w:space="0" w:color="auto"/>
      </w:divBdr>
      <w:divsChild>
        <w:div w:id="1716658344">
          <w:marLeft w:val="0"/>
          <w:marRight w:val="0"/>
          <w:marTop w:val="0"/>
          <w:marBottom w:val="0"/>
          <w:divBdr>
            <w:top w:val="none" w:sz="0" w:space="0" w:color="auto"/>
            <w:left w:val="none" w:sz="0" w:space="0" w:color="auto"/>
            <w:bottom w:val="none" w:sz="0" w:space="0" w:color="auto"/>
            <w:right w:val="none" w:sz="0" w:space="0" w:color="auto"/>
          </w:divBdr>
          <w:divsChild>
            <w:div w:id="1759868739">
              <w:marLeft w:val="0"/>
              <w:marRight w:val="0"/>
              <w:marTop w:val="0"/>
              <w:marBottom w:val="0"/>
              <w:divBdr>
                <w:top w:val="none" w:sz="0" w:space="0" w:color="auto"/>
                <w:left w:val="none" w:sz="0" w:space="0" w:color="auto"/>
                <w:bottom w:val="none" w:sz="0" w:space="0" w:color="auto"/>
                <w:right w:val="none" w:sz="0" w:space="0" w:color="auto"/>
              </w:divBdr>
              <w:divsChild>
                <w:div w:id="1685744490">
                  <w:marLeft w:val="0"/>
                  <w:marRight w:val="0"/>
                  <w:marTop w:val="0"/>
                  <w:marBottom w:val="0"/>
                  <w:divBdr>
                    <w:top w:val="none" w:sz="0" w:space="0" w:color="auto"/>
                    <w:left w:val="none" w:sz="0" w:space="0" w:color="auto"/>
                    <w:bottom w:val="none" w:sz="0" w:space="0" w:color="auto"/>
                    <w:right w:val="none" w:sz="0" w:space="0" w:color="auto"/>
                  </w:divBdr>
                  <w:divsChild>
                    <w:div w:id="1763259942">
                      <w:marLeft w:val="0"/>
                      <w:marRight w:val="0"/>
                      <w:marTop w:val="0"/>
                      <w:marBottom w:val="0"/>
                      <w:divBdr>
                        <w:top w:val="none" w:sz="0" w:space="0" w:color="auto"/>
                        <w:left w:val="none" w:sz="0" w:space="0" w:color="auto"/>
                        <w:bottom w:val="none" w:sz="0" w:space="0" w:color="auto"/>
                        <w:right w:val="none" w:sz="0" w:space="0" w:color="auto"/>
                      </w:divBdr>
                      <w:divsChild>
                        <w:div w:id="1584996450">
                          <w:marLeft w:val="0"/>
                          <w:marRight w:val="0"/>
                          <w:marTop w:val="0"/>
                          <w:marBottom w:val="0"/>
                          <w:divBdr>
                            <w:top w:val="none" w:sz="0" w:space="0" w:color="auto"/>
                            <w:left w:val="none" w:sz="0" w:space="0" w:color="auto"/>
                            <w:bottom w:val="none" w:sz="0" w:space="0" w:color="auto"/>
                            <w:right w:val="none" w:sz="0" w:space="0" w:color="auto"/>
                          </w:divBdr>
                          <w:divsChild>
                            <w:div w:id="470753591">
                              <w:marLeft w:val="0"/>
                              <w:marRight w:val="0"/>
                              <w:marTop w:val="0"/>
                              <w:marBottom w:val="0"/>
                              <w:divBdr>
                                <w:top w:val="none" w:sz="0" w:space="0" w:color="auto"/>
                                <w:left w:val="none" w:sz="0" w:space="0" w:color="auto"/>
                                <w:bottom w:val="none" w:sz="0" w:space="0" w:color="auto"/>
                                <w:right w:val="none" w:sz="0" w:space="0" w:color="auto"/>
                              </w:divBdr>
                              <w:divsChild>
                                <w:div w:id="1564103710">
                                  <w:marLeft w:val="2490"/>
                                  <w:marRight w:val="0"/>
                                  <w:marTop w:val="0"/>
                                  <w:marBottom w:val="0"/>
                                  <w:divBdr>
                                    <w:top w:val="none" w:sz="0" w:space="0" w:color="auto"/>
                                    <w:left w:val="none" w:sz="0" w:space="0" w:color="auto"/>
                                    <w:bottom w:val="none" w:sz="0" w:space="0" w:color="auto"/>
                                    <w:right w:val="none" w:sz="0" w:space="0" w:color="auto"/>
                                  </w:divBdr>
                                  <w:divsChild>
                                    <w:div w:id="1287076543">
                                      <w:marLeft w:val="0"/>
                                      <w:marRight w:val="0"/>
                                      <w:marTop w:val="0"/>
                                      <w:marBottom w:val="0"/>
                                      <w:divBdr>
                                        <w:top w:val="none" w:sz="0" w:space="0" w:color="auto"/>
                                        <w:left w:val="none" w:sz="0" w:space="0" w:color="auto"/>
                                        <w:bottom w:val="none" w:sz="0" w:space="0" w:color="auto"/>
                                        <w:right w:val="none" w:sz="0" w:space="0" w:color="auto"/>
                                      </w:divBdr>
                                      <w:divsChild>
                                        <w:div w:id="76658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49859">
                              <w:marLeft w:val="0"/>
                              <w:marRight w:val="0"/>
                              <w:marTop w:val="0"/>
                              <w:marBottom w:val="0"/>
                              <w:divBdr>
                                <w:top w:val="none" w:sz="0" w:space="0" w:color="auto"/>
                                <w:left w:val="none" w:sz="0" w:space="0" w:color="auto"/>
                                <w:bottom w:val="single" w:sz="6" w:space="0" w:color="E5E5E5"/>
                                <w:right w:val="none" w:sz="0" w:space="0" w:color="auto"/>
                              </w:divBdr>
                              <w:divsChild>
                                <w:div w:id="2023817549">
                                  <w:marLeft w:val="0"/>
                                  <w:marRight w:val="0"/>
                                  <w:marTop w:val="0"/>
                                  <w:marBottom w:val="0"/>
                                  <w:divBdr>
                                    <w:top w:val="none" w:sz="0" w:space="0" w:color="auto"/>
                                    <w:left w:val="none" w:sz="0" w:space="0" w:color="auto"/>
                                    <w:bottom w:val="none" w:sz="0" w:space="0" w:color="auto"/>
                                    <w:right w:val="none" w:sz="0" w:space="0" w:color="auto"/>
                                  </w:divBdr>
                                  <w:divsChild>
                                    <w:div w:id="1197546194">
                                      <w:marLeft w:val="0"/>
                                      <w:marRight w:val="0"/>
                                      <w:marTop w:val="0"/>
                                      <w:marBottom w:val="0"/>
                                      <w:divBdr>
                                        <w:top w:val="none" w:sz="0" w:space="0" w:color="auto"/>
                                        <w:left w:val="none" w:sz="0" w:space="0" w:color="auto"/>
                                        <w:bottom w:val="none" w:sz="0" w:space="0" w:color="auto"/>
                                        <w:right w:val="none" w:sz="0" w:space="0" w:color="auto"/>
                                      </w:divBdr>
                                      <w:divsChild>
                                        <w:div w:id="838236500">
                                          <w:marLeft w:val="0"/>
                                          <w:marRight w:val="0"/>
                                          <w:marTop w:val="0"/>
                                          <w:marBottom w:val="0"/>
                                          <w:divBdr>
                                            <w:top w:val="none" w:sz="0" w:space="0" w:color="auto"/>
                                            <w:left w:val="none" w:sz="0" w:space="0" w:color="auto"/>
                                            <w:bottom w:val="none" w:sz="0" w:space="0" w:color="auto"/>
                                            <w:right w:val="none" w:sz="0" w:space="0" w:color="auto"/>
                                          </w:divBdr>
                                          <w:divsChild>
                                            <w:div w:id="806825481">
                                              <w:marLeft w:val="0"/>
                                              <w:marRight w:val="0"/>
                                              <w:marTop w:val="0"/>
                                              <w:marBottom w:val="0"/>
                                              <w:divBdr>
                                                <w:top w:val="none" w:sz="0" w:space="0" w:color="auto"/>
                                                <w:left w:val="none" w:sz="0" w:space="0" w:color="auto"/>
                                                <w:bottom w:val="none" w:sz="0" w:space="0" w:color="auto"/>
                                                <w:right w:val="none" w:sz="0" w:space="0" w:color="auto"/>
                                              </w:divBdr>
                                              <w:divsChild>
                                                <w:div w:id="1765491384">
                                                  <w:marLeft w:val="0"/>
                                                  <w:marRight w:val="120"/>
                                                  <w:marTop w:val="0"/>
                                                  <w:marBottom w:val="0"/>
                                                  <w:divBdr>
                                                    <w:top w:val="none" w:sz="0" w:space="0" w:color="auto"/>
                                                    <w:left w:val="none" w:sz="0" w:space="0" w:color="auto"/>
                                                    <w:bottom w:val="none" w:sz="0" w:space="0" w:color="auto"/>
                                                    <w:right w:val="none" w:sz="0" w:space="0" w:color="auto"/>
                                                  </w:divBdr>
                                                  <w:divsChild>
                                                    <w:div w:id="232744312">
                                                      <w:marLeft w:val="240"/>
                                                      <w:marRight w:val="240"/>
                                                      <w:marTop w:val="0"/>
                                                      <w:marBottom w:val="0"/>
                                                      <w:divBdr>
                                                        <w:top w:val="none" w:sz="0" w:space="0" w:color="auto"/>
                                                        <w:left w:val="none" w:sz="0" w:space="0" w:color="auto"/>
                                                        <w:bottom w:val="none" w:sz="0" w:space="0" w:color="auto"/>
                                                        <w:right w:val="none" w:sz="0" w:space="0" w:color="auto"/>
                                                      </w:divBdr>
                                                    </w:div>
                                                  </w:divsChild>
                                                </w:div>
                                                <w:div w:id="1915310939">
                                                  <w:marLeft w:val="0"/>
                                                  <w:marRight w:val="120"/>
                                                  <w:marTop w:val="0"/>
                                                  <w:marBottom w:val="0"/>
                                                  <w:divBdr>
                                                    <w:top w:val="none" w:sz="0" w:space="0" w:color="auto"/>
                                                    <w:left w:val="none" w:sz="0" w:space="0" w:color="auto"/>
                                                    <w:bottom w:val="none" w:sz="0" w:space="0" w:color="auto"/>
                                                    <w:right w:val="none" w:sz="0" w:space="0" w:color="auto"/>
                                                  </w:divBdr>
                                                  <w:divsChild>
                                                    <w:div w:id="1725254321">
                                                      <w:marLeft w:val="240"/>
                                                      <w:marRight w:val="240"/>
                                                      <w:marTop w:val="0"/>
                                                      <w:marBottom w:val="0"/>
                                                      <w:divBdr>
                                                        <w:top w:val="none" w:sz="0" w:space="0" w:color="auto"/>
                                                        <w:left w:val="none" w:sz="0" w:space="0" w:color="auto"/>
                                                        <w:bottom w:val="none" w:sz="0" w:space="0" w:color="auto"/>
                                                        <w:right w:val="none" w:sz="0" w:space="0" w:color="auto"/>
                                                      </w:divBdr>
                                                    </w:div>
                                                  </w:divsChild>
                                                </w:div>
                                                <w:div w:id="1369061488">
                                                  <w:marLeft w:val="0"/>
                                                  <w:marRight w:val="120"/>
                                                  <w:marTop w:val="0"/>
                                                  <w:marBottom w:val="0"/>
                                                  <w:divBdr>
                                                    <w:top w:val="none" w:sz="0" w:space="0" w:color="auto"/>
                                                    <w:left w:val="none" w:sz="0" w:space="0" w:color="auto"/>
                                                    <w:bottom w:val="none" w:sz="0" w:space="0" w:color="auto"/>
                                                    <w:right w:val="none" w:sz="0" w:space="0" w:color="auto"/>
                                                  </w:divBdr>
                                                </w:div>
                                                <w:div w:id="1235243290">
                                                  <w:marLeft w:val="0"/>
                                                  <w:marRight w:val="120"/>
                                                  <w:marTop w:val="0"/>
                                                  <w:marBottom w:val="0"/>
                                                  <w:divBdr>
                                                    <w:top w:val="none" w:sz="0" w:space="0" w:color="auto"/>
                                                    <w:left w:val="none" w:sz="0" w:space="0" w:color="auto"/>
                                                    <w:bottom w:val="none" w:sz="0" w:space="0" w:color="auto"/>
                                                    <w:right w:val="none" w:sz="0" w:space="0" w:color="auto"/>
                                                  </w:divBdr>
                                                </w:div>
                                                <w:div w:id="1064373657">
                                                  <w:marLeft w:val="0"/>
                                                  <w:marRight w:val="120"/>
                                                  <w:marTop w:val="0"/>
                                                  <w:marBottom w:val="0"/>
                                                  <w:divBdr>
                                                    <w:top w:val="none" w:sz="0" w:space="0" w:color="auto"/>
                                                    <w:left w:val="none" w:sz="0" w:space="0" w:color="auto"/>
                                                    <w:bottom w:val="none" w:sz="0" w:space="0" w:color="auto"/>
                                                    <w:right w:val="none" w:sz="0" w:space="0" w:color="auto"/>
                                                  </w:divBdr>
                                                </w:div>
                                                <w:div w:id="259996732">
                                                  <w:marLeft w:val="0"/>
                                                  <w:marRight w:val="120"/>
                                                  <w:marTop w:val="0"/>
                                                  <w:marBottom w:val="0"/>
                                                  <w:divBdr>
                                                    <w:top w:val="none" w:sz="0" w:space="0" w:color="auto"/>
                                                    <w:left w:val="none" w:sz="0" w:space="0" w:color="auto"/>
                                                    <w:bottom w:val="none" w:sz="0" w:space="0" w:color="auto"/>
                                                    <w:right w:val="none" w:sz="0" w:space="0" w:color="auto"/>
                                                  </w:divBdr>
                                                </w:div>
                                                <w:div w:id="1741442597">
                                                  <w:marLeft w:val="0"/>
                                                  <w:marRight w:val="120"/>
                                                  <w:marTop w:val="0"/>
                                                  <w:marBottom w:val="0"/>
                                                  <w:divBdr>
                                                    <w:top w:val="none" w:sz="0" w:space="0" w:color="auto"/>
                                                    <w:left w:val="none" w:sz="0" w:space="0" w:color="auto"/>
                                                    <w:bottom w:val="none" w:sz="0" w:space="0" w:color="auto"/>
                                                    <w:right w:val="none" w:sz="0" w:space="0" w:color="auto"/>
                                                  </w:divBdr>
                                                </w:div>
                                                <w:div w:id="1398168124">
                                                  <w:marLeft w:val="0"/>
                                                  <w:marRight w:val="120"/>
                                                  <w:marTop w:val="0"/>
                                                  <w:marBottom w:val="0"/>
                                                  <w:divBdr>
                                                    <w:top w:val="none" w:sz="0" w:space="0" w:color="auto"/>
                                                    <w:left w:val="none" w:sz="0" w:space="0" w:color="auto"/>
                                                    <w:bottom w:val="none" w:sz="0" w:space="0" w:color="auto"/>
                                                    <w:right w:val="none" w:sz="0" w:space="0" w:color="auto"/>
                                                  </w:divBdr>
                                                </w:div>
                                                <w:div w:id="2130124922">
                                                  <w:marLeft w:val="0"/>
                                                  <w:marRight w:val="120"/>
                                                  <w:marTop w:val="0"/>
                                                  <w:marBottom w:val="0"/>
                                                  <w:divBdr>
                                                    <w:top w:val="none" w:sz="0" w:space="0" w:color="auto"/>
                                                    <w:left w:val="none" w:sz="0" w:space="0" w:color="auto"/>
                                                    <w:bottom w:val="none" w:sz="0" w:space="0" w:color="auto"/>
                                                    <w:right w:val="none" w:sz="0" w:space="0" w:color="auto"/>
                                                  </w:divBdr>
                                                </w:div>
                                                <w:div w:id="736174367">
                                                  <w:marLeft w:val="0"/>
                                                  <w:marRight w:val="120"/>
                                                  <w:marTop w:val="0"/>
                                                  <w:marBottom w:val="0"/>
                                                  <w:divBdr>
                                                    <w:top w:val="none" w:sz="0" w:space="0" w:color="auto"/>
                                                    <w:left w:val="none" w:sz="0" w:space="0" w:color="auto"/>
                                                    <w:bottom w:val="none" w:sz="0" w:space="0" w:color="auto"/>
                                                    <w:right w:val="none" w:sz="0" w:space="0" w:color="auto"/>
                                                  </w:divBdr>
                                                </w:div>
                                                <w:div w:id="1563832705">
                                                  <w:marLeft w:val="0"/>
                                                  <w:marRight w:val="120"/>
                                                  <w:marTop w:val="0"/>
                                                  <w:marBottom w:val="0"/>
                                                  <w:divBdr>
                                                    <w:top w:val="none" w:sz="0" w:space="0" w:color="auto"/>
                                                    <w:left w:val="none" w:sz="0" w:space="0" w:color="auto"/>
                                                    <w:bottom w:val="none" w:sz="0" w:space="0" w:color="auto"/>
                                                    <w:right w:val="none" w:sz="0" w:space="0" w:color="auto"/>
                                                  </w:divBdr>
                                                </w:div>
                                                <w:div w:id="2133093253">
                                                  <w:marLeft w:val="0"/>
                                                  <w:marRight w:val="120"/>
                                                  <w:marTop w:val="0"/>
                                                  <w:marBottom w:val="0"/>
                                                  <w:divBdr>
                                                    <w:top w:val="none" w:sz="0" w:space="0" w:color="auto"/>
                                                    <w:left w:val="none" w:sz="0" w:space="0" w:color="auto"/>
                                                    <w:bottom w:val="none" w:sz="0" w:space="0" w:color="auto"/>
                                                    <w:right w:val="none" w:sz="0" w:space="0" w:color="auto"/>
                                                  </w:divBdr>
                                                </w:div>
                                                <w:div w:id="1334724886">
                                                  <w:marLeft w:val="0"/>
                                                  <w:marRight w:val="120"/>
                                                  <w:marTop w:val="0"/>
                                                  <w:marBottom w:val="0"/>
                                                  <w:divBdr>
                                                    <w:top w:val="none" w:sz="0" w:space="0" w:color="auto"/>
                                                    <w:left w:val="none" w:sz="0" w:space="0" w:color="auto"/>
                                                    <w:bottom w:val="none" w:sz="0" w:space="0" w:color="auto"/>
                                                    <w:right w:val="none" w:sz="0" w:space="0" w:color="auto"/>
                                                  </w:divBdr>
                                                  <w:divsChild>
                                                    <w:div w:id="1529952112">
                                                      <w:marLeft w:val="0"/>
                                                      <w:marRight w:val="0"/>
                                                      <w:marTop w:val="0"/>
                                                      <w:marBottom w:val="0"/>
                                                      <w:divBdr>
                                                        <w:top w:val="none" w:sz="0" w:space="0" w:color="auto"/>
                                                        <w:left w:val="none" w:sz="0" w:space="0" w:color="auto"/>
                                                        <w:bottom w:val="none" w:sz="0" w:space="0" w:color="auto"/>
                                                        <w:right w:val="none" w:sz="0" w:space="0" w:color="auto"/>
                                                      </w:divBdr>
                                                      <w:divsChild>
                                                        <w:div w:id="633097494">
                                                          <w:marLeft w:val="0"/>
                                                          <w:marRight w:val="0"/>
                                                          <w:marTop w:val="0"/>
                                                          <w:marBottom w:val="120"/>
                                                          <w:divBdr>
                                                            <w:top w:val="none" w:sz="0" w:space="0" w:color="auto"/>
                                                            <w:left w:val="none" w:sz="0" w:space="0" w:color="auto"/>
                                                            <w:bottom w:val="none" w:sz="0" w:space="0" w:color="auto"/>
                                                            <w:right w:val="none" w:sz="0" w:space="0" w:color="auto"/>
                                                          </w:divBdr>
                                                        </w:div>
                                                      </w:divsChild>
                                                    </w:div>
                                                    <w:div w:id="124783565">
                                                      <w:marLeft w:val="0"/>
                                                      <w:marRight w:val="0"/>
                                                      <w:marTop w:val="0"/>
                                                      <w:marBottom w:val="0"/>
                                                      <w:divBdr>
                                                        <w:top w:val="none" w:sz="0" w:space="0" w:color="auto"/>
                                                        <w:left w:val="none" w:sz="0" w:space="0" w:color="auto"/>
                                                        <w:bottom w:val="none" w:sz="0" w:space="0" w:color="auto"/>
                                                        <w:right w:val="none" w:sz="0" w:space="0" w:color="auto"/>
                                                      </w:divBdr>
                                                      <w:divsChild>
                                                        <w:div w:id="294222476">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951401275">
                                                  <w:marLeft w:val="0"/>
                                                  <w:marRight w:val="120"/>
                                                  <w:marTop w:val="0"/>
                                                  <w:marBottom w:val="0"/>
                                                  <w:divBdr>
                                                    <w:top w:val="none" w:sz="0" w:space="0" w:color="auto"/>
                                                    <w:left w:val="none" w:sz="0" w:space="0" w:color="auto"/>
                                                    <w:bottom w:val="none" w:sz="0" w:space="0" w:color="auto"/>
                                                    <w:right w:val="none" w:sz="0" w:space="0" w:color="auto"/>
                                                  </w:divBdr>
                                                  <w:divsChild>
                                                    <w:div w:id="674960252">
                                                      <w:marLeft w:val="0"/>
                                                      <w:marRight w:val="0"/>
                                                      <w:marTop w:val="0"/>
                                                      <w:marBottom w:val="0"/>
                                                      <w:divBdr>
                                                        <w:top w:val="none" w:sz="0" w:space="0" w:color="auto"/>
                                                        <w:left w:val="none" w:sz="0" w:space="0" w:color="auto"/>
                                                        <w:bottom w:val="none" w:sz="0" w:space="0" w:color="auto"/>
                                                        <w:right w:val="none" w:sz="0" w:space="0" w:color="auto"/>
                                                      </w:divBdr>
                                                      <w:divsChild>
                                                        <w:div w:id="252512237">
                                                          <w:marLeft w:val="0"/>
                                                          <w:marRight w:val="0"/>
                                                          <w:marTop w:val="0"/>
                                                          <w:marBottom w:val="120"/>
                                                          <w:divBdr>
                                                            <w:top w:val="none" w:sz="0" w:space="0" w:color="auto"/>
                                                            <w:left w:val="none" w:sz="0" w:space="0" w:color="auto"/>
                                                            <w:bottom w:val="none" w:sz="0" w:space="0" w:color="auto"/>
                                                            <w:right w:val="none" w:sz="0" w:space="0" w:color="auto"/>
                                                          </w:divBdr>
                                                        </w:div>
                                                      </w:divsChild>
                                                    </w:div>
                                                    <w:div w:id="756949516">
                                                      <w:marLeft w:val="0"/>
                                                      <w:marRight w:val="0"/>
                                                      <w:marTop w:val="0"/>
                                                      <w:marBottom w:val="0"/>
                                                      <w:divBdr>
                                                        <w:top w:val="none" w:sz="0" w:space="0" w:color="auto"/>
                                                        <w:left w:val="none" w:sz="0" w:space="0" w:color="auto"/>
                                                        <w:bottom w:val="none" w:sz="0" w:space="0" w:color="auto"/>
                                                        <w:right w:val="none" w:sz="0" w:space="0" w:color="auto"/>
                                                      </w:divBdr>
                                                      <w:divsChild>
                                                        <w:div w:id="1643655420">
                                                          <w:marLeft w:val="240"/>
                                                          <w:marRight w:val="240"/>
                                                          <w:marTop w:val="0"/>
                                                          <w:marBottom w:val="0"/>
                                                          <w:divBdr>
                                                            <w:top w:val="none" w:sz="0" w:space="0" w:color="auto"/>
                                                            <w:left w:val="none" w:sz="0" w:space="0" w:color="auto"/>
                                                            <w:bottom w:val="none" w:sz="0" w:space="0" w:color="auto"/>
                                                            <w:right w:val="none" w:sz="0" w:space="0" w:color="auto"/>
                                                          </w:divBdr>
                                                        </w:div>
                                                        <w:div w:id="2057849322">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1778138253">
                                                  <w:marLeft w:val="0"/>
                                                  <w:marRight w:val="120"/>
                                                  <w:marTop w:val="0"/>
                                                  <w:marBottom w:val="0"/>
                                                  <w:divBdr>
                                                    <w:top w:val="none" w:sz="0" w:space="0" w:color="auto"/>
                                                    <w:left w:val="none" w:sz="0" w:space="0" w:color="auto"/>
                                                    <w:bottom w:val="none" w:sz="0" w:space="0" w:color="auto"/>
                                                    <w:right w:val="none" w:sz="0" w:space="0" w:color="auto"/>
                                                  </w:divBdr>
                                                  <w:divsChild>
                                                    <w:div w:id="211428586">
                                                      <w:marLeft w:val="0"/>
                                                      <w:marRight w:val="0"/>
                                                      <w:marTop w:val="0"/>
                                                      <w:marBottom w:val="0"/>
                                                      <w:divBdr>
                                                        <w:top w:val="none" w:sz="0" w:space="0" w:color="auto"/>
                                                        <w:left w:val="none" w:sz="0" w:space="0" w:color="auto"/>
                                                        <w:bottom w:val="none" w:sz="0" w:space="0" w:color="auto"/>
                                                        <w:right w:val="none" w:sz="0" w:space="0" w:color="auto"/>
                                                      </w:divBdr>
                                                      <w:divsChild>
                                                        <w:div w:id="725757078">
                                                          <w:marLeft w:val="0"/>
                                                          <w:marRight w:val="0"/>
                                                          <w:marTop w:val="0"/>
                                                          <w:marBottom w:val="120"/>
                                                          <w:divBdr>
                                                            <w:top w:val="none" w:sz="0" w:space="0" w:color="auto"/>
                                                            <w:left w:val="none" w:sz="0" w:space="0" w:color="auto"/>
                                                            <w:bottom w:val="none" w:sz="0" w:space="0" w:color="auto"/>
                                                            <w:right w:val="none" w:sz="0" w:space="0" w:color="auto"/>
                                                          </w:divBdr>
                                                        </w:div>
                                                      </w:divsChild>
                                                    </w:div>
                                                    <w:div w:id="468791672">
                                                      <w:marLeft w:val="0"/>
                                                      <w:marRight w:val="0"/>
                                                      <w:marTop w:val="0"/>
                                                      <w:marBottom w:val="0"/>
                                                      <w:divBdr>
                                                        <w:top w:val="none" w:sz="0" w:space="0" w:color="auto"/>
                                                        <w:left w:val="none" w:sz="0" w:space="0" w:color="auto"/>
                                                        <w:bottom w:val="none" w:sz="0" w:space="0" w:color="auto"/>
                                                        <w:right w:val="none" w:sz="0" w:space="0" w:color="auto"/>
                                                      </w:divBdr>
                                                      <w:divsChild>
                                                        <w:div w:id="1733457910">
                                                          <w:marLeft w:val="240"/>
                                                          <w:marRight w:val="240"/>
                                                          <w:marTop w:val="0"/>
                                                          <w:marBottom w:val="0"/>
                                                          <w:divBdr>
                                                            <w:top w:val="none" w:sz="0" w:space="0" w:color="auto"/>
                                                            <w:left w:val="none" w:sz="0" w:space="0" w:color="auto"/>
                                                            <w:bottom w:val="none" w:sz="0" w:space="0" w:color="auto"/>
                                                            <w:right w:val="none" w:sz="0" w:space="0" w:color="auto"/>
                                                          </w:divBdr>
                                                        </w:div>
                                                        <w:div w:id="636684903">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1689716067">
                                                  <w:marLeft w:val="0"/>
                                                  <w:marRight w:val="120"/>
                                                  <w:marTop w:val="0"/>
                                                  <w:marBottom w:val="0"/>
                                                  <w:divBdr>
                                                    <w:top w:val="none" w:sz="0" w:space="0" w:color="auto"/>
                                                    <w:left w:val="none" w:sz="0" w:space="0" w:color="auto"/>
                                                    <w:bottom w:val="none" w:sz="0" w:space="0" w:color="auto"/>
                                                    <w:right w:val="none" w:sz="0" w:space="0" w:color="auto"/>
                                                  </w:divBdr>
                                                  <w:divsChild>
                                                    <w:div w:id="1239750668">
                                                      <w:marLeft w:val="0"/>
                                                      <w:marRight w:val="0"/>
                                                      <w:marTop w:val="0"/>
                                                      <w:marBottom w:val="0"/>
                                                      <w:divBdr>
                                                        <w:top w:val="none" w:sz="0" w:space="0" w:color="auto"/>
                                                        <w:left w:val="none" w:sz="0" w:space="0" w:color="auto"/>
                                                        <w:bottom w:val="none" w:sz="0" w:space="0" w:color="auto"/>
                                                        <w:right w:val="none" w:sz="0" w:space="0" w:color="auto"/>
                                                      </w:divBdr>
                                                      <w:divsChild>
                                                        <w:div w:id="127743866">
                                                          <w:marLeft w:val="0"/>
                                                          <w:marRight w:val="0"/>
                                                          <w:marTop w:val="0"/>
                                                          <w:marBottom w:val="120"/>
                                                          <w:divBdr>
                                                            <w:top w:val="none" w:sz="0" w:space="0" w:color="auto"/>
                                                            <w:left w:val="none" w:sz="0" w:space="0" w:color="auto"/>
                                                            <w:bottom w:val="none" w:sz="0" w:space="0" w:color="auto"/>
                                                            <w:right w:val="none" w:sz="0" w:space="0" w:color="auto"/>
                                                          </w:divBdr>
                                                        </w:div>
                                                      </w:divsChild>
                                                    </w:div>
                                                    <w:div w:id="507015325">
                                                      <w:marLeft w:val="0"/>
                                                      <w:marRight w:val="0"/>
                                                      <w:marTop w:val="0"/>
                                                      <w:marBottom w:val="0"/>
                                                      <w:divBdr>
                                                        <w:top w:val="none" w:sz="0" w:space="0" w:color="auto"/>
                                                        <w:left w:val="none" w:sz="0" w:space="0" w:color="auto"/>
                                                        <w:bottom w:val="none" w:sz="0" w:space="0" w:color="auto"/>
                                                        <w:right w:val="none" w:sz="0" w:space="0" w:color="auto"/>
                                                      </w:divBdr>
                                                      <w:divsChild>
                                                        <w:div w:id="1021468049">
                                                          <w:marLeft w:val="240"/>
                                                          <w:marRight w:val="240"/>
                                                          <w:marTop w:val="0"/>
                                                          <w:marBottom w:val="0"/>
                                                          <w:divBdr>
                                                            <w:top w:val="none" w:sz="0" w:space="0" w:color="auto"/>
                                                            <w:left w:val="none" w:sz="0" w:space="0" w:color="auto"/>
                                                            <w:bottom w:val="none" w:sz="0" w:space="0" w:color="auto"/>
                                                            <w:right w:val="none" w:sz="0" w:space="0" w:color="auto"/>
                                                          </w:divBdr>
                                                        </w:div>
                                                        <w:div w:id="657271802">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828862910">
                                                  <w:marLeft w:val="0"/>
                                                  <w:marRight w:val="120"/>
                                                  <w:marTop w:val="0"/>
                                                  <w:marBottom w:val="0"/>
                                                  <w:divBdr>
                                                    <w:top w:val="none" w:sz="0" w:space="0" w:color="auto"/>
                                                    <w:left w:val="none" w:sz="0" w:space="0" w:color="auto"/>
                                                    <w:bottom w:val="none" w:sz="0" w:space="0" w:color="auto"/>
                                                    <w:right w:val="none" w:sz="0" w:space="0" w:color="auto"/>
                                                  </w:divBdr>
                                                  <w:divsChild>
                                                    <w:div w:id="1108693654">
                                                      <w:marLeft w:val="0"/>
                                                      <w:marRight w:val="0"/>
                                                      <w:marTop w:val="0"/>
                                                      <w:marBottom w:val="0"/>
                                                      <w:divBdr>
                                                        <w:top w:val="none" w:sz="0" w:space="0" w:color="auto"/>
                                                        <w:left w:val="none" w:sz="0" w:space="0" w:color="auto"/>
                                                        <w:bottom w:val="none" w:sz="0" w:space="0" w:color="auto"/>
                                                        <w:right w:val="none" w:sz="0" w:space="0" w:color="auto"/>
                                                      </w:divBdr>
                                                      <w:divsChild>
                                                        <w:div w:id="2090884124">
                                                          <w:marLeft w:val="0"/>
                                                          <w:marRight w:val="0"/>
                                                          <w:marTop w:val="0"/>
                                                          <w:marBottom w:val="120"/>
                                                          <w:divBdr>
                                                            <w:top w:val="none" w:sz="0" w:space="0" w:color="auto"/>
                                                            <w:left w:val="none" w:sz="0" w:space="0" w:color="auto"/>
                                                            <w:bottom w:val="none" w:sz="0" w:space="0" w:color="auto"/>
                                                            <w:right w:val="none" w:sz="0" w:space="0" w:color="auto"/>
                                                          </w:divBdr>
                                                        </w:div>
                                                      </w:divsChild>
                                                    </w:div>
                                                    <w:div w:id="187567306">
                                                      <w:marLeft w:val="0"/>
                                                      <w:marRight w:val="0"/>
                                                      <w:marTop w:val="0"/>
                                                      <w:marBottom w:val="0"/>
                                                      <w:divBdr>
                                                        <w:top w:val="none" w:sz="0" w:space="0" w:color="auto"/>
                                                        <w:left w:val="none" w:sz="0" w:space="0" w:color="auto"/>
                                                        <w:bottom w:val="none" w:sz="0" w:space="0" w:color="auto"/>
                                                        <w:right w:val="none" w:sz="0" w:space="0" w:color="auto"/>
                                                      </w:divBdr>
                                                      <w:divsChild>
                                                        <w:div w:id="1944915776">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1618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image" Target="media/image26.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FE9115-352C-421B-A4A6-F1DB8D965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7768</TotalTime>
  <Pages>48</Pages>
  <Words>12305</Words>
  <Characters>67680</Characters>
  <Application>Microsoft Office Word</Application>
  <DocSecurity>0</DocSecurity>
  <Lines>564</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Ribera Diaz</dc:creator>
  <cp:keywords/>
  <dc:description/>
  <cp:lastModifiedBy>Ignacio Ribera Diaz</cp:lastModifiedBy>
  <cp:revision>66</cp:revision>
  <dcterms:created xsi:type="dcterms:W3CDTF">2018-08-26T11:25:00Z</dcterms:created>
  <dcterms:modified xsi:type="dcterms:W3CDTF">2018-09-16T00:58:00Z</dcterms:modified>
</cp:coreProperties>
</file>